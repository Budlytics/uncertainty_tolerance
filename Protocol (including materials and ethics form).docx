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47FC9" w14:textId="645825BB" w:rsidR="008374E1" w:rsidRPr="00FB6DE8" w:rsidRDefault="008374E1" w:rsidP="00B92EBC">
      <w:pPr>
        <w:spacing w:line="360" w:lineRule="auto"/>
        <w:jc w:val="center"/>
        <w:rPr>
          <w:rFonts w:cs="Arial"/>
          <w:b/>
          <w:sz w:val="32"/>
          <w:szCs w:val="32"/>
        </w:rPr>
      </w:pPr>
      <w:r w:rsidRPr="00C279C9">
        <w:rPr>
          <w:rFonts w:cs="Arial"/>
          <w:b/>
          <w:sz w:val="32"/>
          <w:szCs w:val="32"/>
        </w:rPr>
        <w:t>Can Emergency Doctors’ Tolerance of Uncertainty Impact on Patient Outcomes and Resource Use?</w:t>
      </w:r>
      <w:r w:rsidR="00FB6DE8">
        <w:rPr>
          <w:rFonts w:cs="Arial"/>
          <w:b/>
          <w:sz w:val="32"/>
          <w:szCs w:val="32"/>
        </w:rPr>
        <w:t xml:space="preserve"> </w:t>
      </w:r>
      <w:r w:rsidRPr="00B3141E">
        <w:rPr>
          <w:rFonts w:cs="Arial"/>
          <w:b/>
          <w:sz w:val="32"/>
          <w:szCs w:val="32"/>
        </w:rPr>
        <w:t xml:space="preserve">A </w:t>
      </w:r>
      <w:r w:rsidR="00DD379A">
        <w:rPr>
          <w:rFonts w:cs="Arial"/>
          <w:b/>
          <w:sz w:val="32"/>
          <w:szCs w:val="32"/>
        </w:rPr>
        <w:t xml:space="preserve">Multi-Centre </w:t>
      </w:r>
      <w:r w:rsidR="009D57F7" w:rsidRPr="00B3141E">
        <w:rPr>
          <w:rFonts w:cs="Arial"/>
          <w:b/>
          <w:sz w:val="32"/>
          <w:szCs w:val="32"/>
        </w:rPr>
        <w:t xml:space="preserve">Retrospective </w:t>
      </w:r>
      <w:r w:rsidRPr="00B3141E">
        <w:rPr>
          <w:rFonts w:cs="Arial"/>
          <w:b/>
          <w:sz w:val="32"/>
          <w:szCs w:val="32"/>
        </w:rPr>
        <w:t>Cohort Stud</w:t>
      </w:r>
      <w:r w:rsidR="00592AAA">
        <w:rPr>
          <w:rFonts w:cs="Arial"/>
          <w:b/>
          <w:sz w:val="32"/>
          <w:szCs w:val="32"/>
        </w:rPr>
        <w:t>y</w:t>
      </w:r>
    </w:p>
    <w:p w14:paraId="23B74206" w14:textId="295D09C1" w:rsidR="00054A14" w:rsidRDefault="00054A14" w:rsidP="00813BDF">
      <w:pPr>
        <w:spacing w:line="360" w:lineRule="auto"/>
      </w:pPr>
    </w:p>
    <w:p w14:paraId="714BFAC4" w14:textId="333053F0" w:rsidR="00FB6DE8" w:rsidRPr="00297F72" w:rsidRDefault="00FB6DE8" w:rsidP="00A558DB">
      <w:pPr>
        <w:pBdr>
          <w:top w:val="single" w:sz="4" w:space="1" w:color="auto"/>
          <w:bottom w:val="single" w:sz="4" w:space="1" w:color="auto"/>
        </w:pBdr>
        <w:spacing w:line="360" w:lineRule="auto"/>
        <w:rPr>
          <w:b/>
          <w:bCs/>
        </w:rPr>
      </w:pPr>
      <w:r w:rsidRPr="00297F72">
        <w:rPr>
          <w:b/>
          <w:bCs/>
        </w:rPr>
        <w:t>Keywords</w:t>
      </w:r>
    </w:p>
    <w:p w14:paraId="29BE9AE1" w14:textId="3473F902" w:rsidR="00E7220F" w:rsidRDefault="00E7220F" w:rsidP="00A558DB">
      <w:pPr>
        <w:pBdr>
          <w:top w:val="single" w:sz="4" w:space="1" w:color="auto"/>
          <w:bottom w:val="single" w:sz="4" w:space="1" w:color="auto"/>
        </w:pBdr>
        <w:spacing w:line="360" w:lineRule="auto"/>
        <w:rPr>
          <w:i/>
          <w:iCs/>
        </w:rPr>
      </w:pPr>
      <w:r>
        <w:rPr>
          <w:i/>
          <w:iCs/>
        </w:rPr>
        <w:t xml:space="preserve">Adverse events; </w:t>
      </w:r>
      <w:r w:rsidRPr="00813BDF">
        <w:rPr>
          <w:i/>
          <w:iCs/>
        </w:rPr>
        <w:t>Decision makin</w:t>
      </w:r>
      <w:r>
        <w:rPr>
          <w:i/>
          <w:iCs/>
        </w:rPr>
        <w:t xml:space="preserve">g; </w:t>
      </w:r>
      <w:r w:rsidRPr="00813BDF">
        <w:rPr>
          <w:i/>
          <w:iCs/>
        </w:rPr>
        <w:t>Emergency medicine;</w:t>
      </w:r>
      <w:r>
        <w:rPr>
          <w:i/>
          <w:iCs/>
        </w:rPr>
        <w:t xml:space="preserve"> </w:t>
      </w:r>
      <w:r w:rsidRPr="00813BDF">
        <w:rPr>
          <w:i/>
          <w:iCs/>
        </w:rPr>
        <w:t>Resource use/utilisation;</w:t>
      </w:r>
      <w:r>
        <w:rPr>
          <w:i/>
          <w:iCs/>
        </w:rPr>
        <w:t xml:space="preserve"> </w:t>
      </w:r>
      <w:r w:rsidRPr="00813BDF">
        <w:rPr>
          <w:i/>
          <w:iCs/>
        </w:rPr>
        <w:t xml:space="preserve">Risk aversion; Uncertainty tolerance </w:t>
      </w:r>
    </w:p>
    <w:p w14:paraId="5DF94567" w14:textId="77777777" w:rsidR="00CB0274" w:rsidRDefault="00CB0274" w:rsidP="00813BDF">
      <w:pPr>
        <w:spacing w:line="360" w:lineRule="auto"/>
        <w:rPr>
          <w:b/>
          <w:bCs/>
        </w:rPr>
      </w:pPr>
    </w:p>
    <w:p w14:paraId="60624B9E" w14:textId="5F5D1056" w:rsidR="00CB0274" w:rsidRPr="00A77513" w:rsidRDefault="00A77513" w:rsidP="00813BDF">
      <w:pPr>
        <w:spacing w:line="360" w:lineRule="auto"/>
        <w:rPr>
          <w:b/>
          <w:bCs/>
          <w:sz w:val="28"/>
          <w:szCs w:val="28"/>
        </w:rPr>
      </w:pPr>
      <w:r w:rsidRPr="00A77513">
        <w:rPr>
          <w:b/>
          <w:bCs/>
          <w:sz w:val="28"/>
          <w:szCs w:val="28"/>
        </w:rPr>
        <w:t>Background</w:t>
      </w:r>
    </w:p>
    <w:p w14:paraId="1855F063" w14:textId="448F8C5A" w:rsidR="00135C32" w:rsidRPr="001462A0" w:rsidRDefault="00624179" w:rsidP="007B4455">
      <w:pPr>
        <w:spacing w:line="360" w:lineRule="auto"/>
        <w:jc w:val="both"/>
        <w:rPr>
          <w:sz w:val="24"/>
          <w:szCs w:val="24"/>
        </w:rPr>
      </w:pPr>
      <w:r>
        <w:rPr>
          <w:sz w:val="24"/>
          <w:szCs w:val="24"/>
        </w:rPr>
        <w:t>Ideally</w:t>
      </w:r>
      <w:r w:rsidR="00F60B81">
        <w:rPr>
          <w:sz w:val="24"/>
          <w:szCs w:val="24"/>
        </w:rPr>
        <w:t>,</w:t>
      </w:r>
      <w:r>
        <w:rPr>
          <w:sz w:val="24"/>
          <w:szCs w:val="24"/>
        </w:rPr>
        <w:t xml:space="preserve"> m</w:t>
      </w:r>
      <w:r w:rsidR="00491E63">
        <w:rPr>
          <w:sz w:val="24"/>
          <w:szCs w:val="24"/>
        </w:rPr>
        <w:t>aking a</w:t>
      </w:r>
      <w:r w:rsidR="00DB1502">
        <w:rPr>
          <w:sz w:val="24"/>
          <w:szCs w:val="24"/>
        </w:rPr>
        <w:t>ny</w:t>
      </w:r>
      <w:r w:rsidR="00491E63">
        <w:rPr>
          <w:sz w:val="24"/>
          <w:szCs w:val="24"/>
        </w:rPr>
        <w:t xml:space="preserve"> decision</w:t>
      </w:r>
      <w:r>
        <w:rPr>
          <w:sz w:val="24"/>
          <w:szCs w:val="24"/>
        </w:rPr>
        <w:t xml:space="preserve"> </w:t>
      </w:r>
      <w:r w:rsidR="00452A4C">
        <w:rPr>
          <w:sz w:val="24"/>
          <w:szCs w:val="24"/>
        </w:rPr>
        <w:t>means</w:t>
      </w:r>
      <w:r w:rsidR="00491E63">
        <w:rPr>
          <w:sz w:val="24"/>
          <w:szCs w:val="24"/>
        </w:rPr>
        <w:t xml:space="preserve"> weighing up the pros and cons of each choice and deciding </w:t>
      </w:r>
      <w:r w:rsidR="00A040E6">
        <w:rPr>
          <w:sz w:val="24"/>
          <w:szCs w:val="24"/>
        </w:rPr>
        <w:t>the</w:t>
      </w:r>
      <w:r w:rsidR="00491E63">
        <w:rPr>
          <w:sz w:val="24"/>
          <w:szCs w:val="24"/>
        </w:rPr>
        <w:t xml:space="preserve"> best course of action in a reasoned manner. However, e</w:t>
      </w:r>
      <w:r w:rsidR="007B4455">
        <w:rPr>
          <w:sz w:val="24"/>
          <w:szCs w:val="24"/>
        </w:rPr>
        <w:t>very decision we make is made with some degree of uncertainty, as we ca</w:t>
      </w:r>
      <w:r w:rsidR="007D374E">
        <w:rPr>
          <w:sz w:val="24"/>
          <w:szCs w:val="24"/>
        </w:rPr>
        <w:t>nnot</w:t>
      </w:r>
      <w:r w:rsidR="007B4455">
        <w:rPr>
          <w:sz w:val="24"/>
          <w:szCs w:val="24"/>
        </w:rPr>
        <w:t xml:space="preserve"> perfectly predict the future.</w:t>
      </w:r>
      <w:r w:rsidR="006D153E">
        <w:rPr>
          <w:sz w:val="24"/>
          <w:szCs w:val="24"/>
        </w:rPr>
        <w:t xml:space="preserve"> For </w:t>
      </w:r>
      <w:r w:rsidR="006D153E">
        <w:rPr>
          <w:i/>
          <w:iCs/>
          <w:sz w:val="24"/>
          <w:szCs w:val="24"/>
        </w:rPr>
        <w:t>risky</w:t>
      </w:r>
      <w:r w:rsidR="006D153E">
        <w:rPr>
          <w:sz w:val="24"/>
          <w:szCs w:val="24"/>
        </w:rPr>
        <w:t xml:space="preserve"> decisions (</w:t>
      </w:r>
      <w:proofErr w:type="gramStart"/>
      <w:r w:rsidR="006D153E">
        <w:rPr>
          <w:sz w:val="24"/>
          <w:szCs w:val="24"/>
        </w:rPr>
        <w:t>i.e.</w:t>
      </w:r>
      <w:proofErr w:type="gramEnd"/>
      <w:r w:rsidR="006D153E">
        <w:rPr>
          <w:sz w:val="24"/>
          <w:szCs w:val="24"/>
        </w:rPr>
        <w:t xml:space="preserve"> </w:t>
      </w:r>
      <w:r w:rsidR="006D153E" w:rsidRPr="006C1AF0">
        <w:rPr>
          <w:sz w:val="24"/>
          <w:szCs w:val="24"/>
        </w:rPr>
        <w:t>where choice</w:t>
      </w:r>
      <w:r w:rsidR="0046060C">
        <w:rPr>
          <w:sz w:val="24"/>
          <w:szCs w:val="24"/>
        </w:rPr>
        <w:t>(s)</w:t>
      </w:r>
      <w:r w:rsidR="006D153E" w:rsidRPr="006C1AF0">
        <w:rPr>
          <w:sz w:val="24"/>
          <w:szCs w:val="24"/>
        </w:rPr>
        <w:t xml:space="preserve"> </w:t>
      </w:r>
      <w:r w:rsidR="00A0409D">
        <w:rPr>
          <w:sz w:val="24"/>
          <w:szCs w:val="24"/>
        </w:rPr>
        <w:t xml:space="preserve">may </w:t>
      </w:r>
      <w:r w:rsidR="006D153E" w:rsidRPr="006C1AF0">
        <w:rPr>
          <w:sz w:val="24"/>
          <w:szCs w:val="24"/>
        </w:rPr>
        <w:t>lea</w:t>
      </w:r>
      <w:r w:rsidR="00E13A8A">
        <w:rPr>
          <w:sz w:val="24"/>
          <w:szCs w:val="24"/>
        </w:rPr>
        <w:t>d</w:t>
      </w:r>
      <w:r w:rsidR="006D153E" w:rsidRPr="006C1AF0">
        <w:rPr>
          <w:sz w:val="24"/>
          <w:szCs w:val="24"/>
        </w:rPr>
        <w:t xml:space="preserve"> to negative outcomes) this </w:t>
      </w:r>
      <w:r w:rsidR="008656A1" w:rsidRPr="006C1AF0">
        <w:rPr>
          <w:sz w:val="24"/>
          <w:szCs w:val="24"/>
        </w:rPr>
        <w:t>uncertainty</w:t>
      </w:r>
      <w:r w:rsidR="00DE148D">
        <w:rPr>
          <w:sz w:val="24"/>
          <w:szCs w:val="24"/>
        </w:rPr>
        <w:t xml:space="preserve"> may</w:t>
      </w:r>
      <w:r w:rsidR="008656A1" w:rsidRPr="006C1AF0">
        <w:rPr>
          <w:sz w:val="24"/>
          <w:szCs w:val="24"/>
        </w:rPr>
        <w:t xml:space="preserve"> become </w:t>
      </w:r>
      <w:r w:rsidR="008E2049" w:rsidRPr="006C1AF0">
        <w:rPr>
          <w:sz w:val="24"/>
          <w:szCs w:val="24"/>
        </w:rPr>
        <w:t>problematic</w:t>
      </w:r>
      <w:r w:rsidR="006F2E1A" w:rsidRPr="006C1AF0">
        <w:rPr>
          <w:sz w:val="24"/>
          <w:szCs w:val="24"/>
        </w:rPr>
        <w:t xml:space="preserve"> - </w:t>
      </w:r>
      <w:r w:rsidR="009A0C97">
        <w:rPr>
          <w:sz w:val="24"/>
          <w:szCs w:val="24"/>
        </w:rPr>
        <w:t xml:space="preserve">possibly </w:t>
      </w:r>
      <w:r w:rsidR="006F2E1A" w:rsidRPr="006C1AF0">
        <w:rPr>
          <w:sz w:val="24"/>
          <w:szCs w:val="24"/>
        </w:rPr>
        <w:t>lead</w:t>
      </w:r>
      <w:r w:rsidR="00A44533">
        <w:rPr>
          <w:sz w:val="24"/>
          <w:szCs w:val="24"/>
        </w:rPr>
        <w:t>ing</w:t>
      </w:r>
      <w:r w:rsidR="006F2E1A" w:rsidRPr="006C1AF0">
        <w:rPr>
          <w:sz w:val="24"/>
          <w:szCs w:val="24"/>
        </w:rPr>
        <w:t xml:space="preserve"> to stress, worry and </w:t>
      </w:r>
      <w:r w:rsidR="001008D1">
        <w:rPr>
          <w:sz w:val="24"/>
          <w:szCs w:val="24"/>
        </w:rPr>
        <w:t>decision-</w:t>
      </w:r>
      <w:r w:rsidR="006F2E1A" w:rsidRPr="006C1AF0">
        <w:rPr>
          <w:sz w:val="24"/>
          <w:szCs w:val="24"/>
        </w:rPr>
        <w:t>paralysis in the decision-maker (</w:t>
      </w:r>
      <w:r w:rsidR="004E286C" w:rsidRPr="006C1AF0">
        <w:rPr>
          <w:sz w:val="24"/>
          <w:szCs w:val="24"/>
        </w:rPr>
        <w:t>Strout et al. 2018</w:t>
      </w:r>
      <w:r w:rsidR="006F2E1A" w:rsidRPr="006C1AF0">
        <w:rPr>
          <w:sz w:val="24"/>
          <w:szCs w:val="24"/>
        </w:rPr>
        <w:t>)</w:t>
      </w:r>
      <w:r w:rsidR="00400EA4" w:rsidRPr="006C1AF0">
        <w:rPr>
          <w:sz w:val="24"/>
          <w:szCs w:val="24"/>
        </w:rPr>
        <w:t>.</w:t>
      </w:r>
      <w:r w:rsidR="00524A87" w:rsidRPr="006C1AF0">
        <w:rPr>
          <w:sz w:val="24"/>
          <w:szCs w:val="24"/>
        </w:rPr>
        <w:t xml:space="preserve"> However, research shows that </w:t>
      </w:r>
      <w:r w:rsidR="003B6A7D" w:rsidRPr="006C1AF0">
        <w:rPr>
          <w:sz w:val="24"/>
          <w:szCs w:val="24"/>
        </w:rPr>
        <w:t xml:space="preserve">the degree to which uncertainty impacts individuals is highly </w:t>
      </w:r>
      <w:r w:rsidR="00E6374E">
        <w:rPr>
          <w:sz w:val="24"/>
          <w:szCs w:val="24"/>
        </w:rPr>
        <w:t>idiosyncratic</w:t>
      </w:r>
      <w:r w:rsidR="003B6A7D" w:rsidRPr="006C1AF0">
        <w:rPr>
          <w:sz w:val="24"/>
          <w:szCs w:val="24"/>
        </w:rPr>
        <w:t xml:space="preserve">. </w:t>
      </w:r>
      <w:r w:rsidR="00E6374E">
        <w:rPr>
          <w:sz w:val="24"/>
          <w:szCs w:val="24"/>
        </w:rPr>
        <w:t>A</w:t>
      </w:r>
      <w:r w:rsidR="00400EA4" w:rsidRPr="006C1AF0">
        <w:rPr>
          <w:sz w:val="24"/>
          <w:szCs w:val="24"/>
        </w:rPr>
        <w:t xml:space="preserve">side from complexities around the </w:t>
      </w:r>
      <w:r w:rsidR="00400EA4" w:rsidRPr="006C1AF0">
        <w:rPr>
          <w:i/>
          <w:iCs/>
          <w:sz w:val="24"/>
          <w:szCs w:val="24"/>
        </w:rPr>
        <w:t>source</w:t>
      </w:r>
      <w:r w:rsidR="00400EA4" w:rsidRPr="006C1AF0">
        <w:rPr>
          <w:sz w:val="24"/>
          <w:szCs w:val="24"/>
        </w:rPr>
        <w:t xml:space="preserve"> and </w:t>
      </w:r>
      <w:r w:rsidR="00400EA4" w:rsidRPr="006C1AF0">
        <w:rPr>
          <w:i/>
          <w:iCs/>
          <w:sz w:val="24"/>
          <w:szCs w:val="24"/>
        </w:rPr>
        <w:t>context</w:t>
      </w:r>
      <w:r w:rsidR="00400EA4" w:rsidRPr="006C1AF0">
        <w:rPr>
          <w:sz w:val="24"/>
          <w:szCs w:val="24"/>
        </w:rPr>
        <w:t xml:space="preserve"> of </w:t>
      </w:r>
      <w:r w:rsidR="003B6A7D" w:rsidRPr="006C1AF0">
        <w:rPr>
          <w:sz w:val="24"/>
          <w:szCs w:val="24"/>
        </w:rPr>
        <w:t xml:space="preserve">the </w:t>
      </w:r>
      <w:r w:rsidR="00400EA4" w:rsidRPr="006C1AF0">
        <w:rPr>
          <w:sz w:val="24"/>
          <w:szCs w:val="24"/>
        </w:rPr>
        <w:t>uncertainty</w:t>
      </w:r>
      <w:r w:rsidR="001555EF" w:rsidRPr="006C1AF0">
        <w:rPr>
          <w:sz w:val="24"/>
          <w:szCs w:val="24"/>
        </w:rPr>
        <w:t xml:space="preserve"> (</w:t>
      </w:r>
      <w:proofErr w:type="spellStart"/>
      <w:r w:rsidR="001555EF" w:rsidRPr="006C1AF0">
        <w:rPr>
          <w:sz w:val="24"/>
          <w:szCs w:val="24"/>
        </w:rPr>
        <w:t>nb.</w:t>
      </w:r>
      <w:proofErr w:type="spellEnd"/>
      <w:r w:rsidR="001555EF" w:rsidRPr="006C1AF0">
        <w:rPr>
          <w:sz w:val="24"/>
          <w:szCs w:val="24"/>
        </w:rPr>
        <w:t xml:space="preserve"> </w:t>
      </w:r>
      <w:proofErr w:type="spellStart"/>
      <w:r w:rsidR="001555EF" w:rsidRPr="006C1AF0">
        <w:rPr>
          <w:sz w:val="24"/>
          <w:szCs w:val="24"/>
        </w:rPr>
        <w:t>Hillen</w:t>
      </w:r>
      <w:proofErr w:type="spellEnd"/>
      <w:r w:rsidR="001555EF" w:rsidRPr="006C1AF0">
        <w:rPr>
          <w:sz w:val="24"/>
          <w:szCs w:val="24"/>
        </w:rPr>
        <w:t xml:space="preserve"> et al. 2017)</w:t>
      </w:r>
      <w:r w:rsidR="00A0550D" w:rsidRPr="006C1AF0">
        <w:rPr>
          <w:sz w:val="24"/>
          <w:szCs w:val="24"/>
        </w:rPr>
        <w:t>,</w:t>
      </w:r>
      <w:r w:rsidR="00400EA4" w:rsidRPr="006C1AF0">
        <w:rPr>
          <w:sz w:val="24"/>
          <w:szCs w:val="24"/>
        </w:rPr>
        <w:t xml:space="preserve"> individuals appear to have different </w:t>
      </w:r>
      <w:r w:rsidR="00400EA4" w:rsidRPr="006C1AF0">
        <w:rPr>
          <w:i/>
          <w:iCs/>
          <w:sz w:val="24"/>
          <w:szCs w:val="24"/>
        </w:rPr>
        <w:t>reactions</w:t>
      </w:r>
      <w:r w:rsidR="00400EA4" w:rsidRPr="006C1AF0">
        <w:rPr>
          <w:sz w:val="24"/>
          <w:szCs w:val="24"/>
        </w:rPr>
        <w:t xml:space="preserve"> to uncertainty</w:t>
      </w:r>
      <w:r w:rsidR="00C06CDD" w:rsidRPr="006C1AF0">
        <w:rPr>
          <w:sz w:val="24"/>
          <w:szCs w:val="24"/>
        </w:rPr>
        <w:t xml:space="preserve"> (</w:t>
      </w:r>
      <w:proofErr w:type="gramStart"/>
      <w:r w:rsidR="00FA2E24" w:rsidRPr="006C1AF0">
        <w:rPr>
          <w:sz w:val="24"/>
          <w:szCs w:val="24"/>
        </w:rPr>
        <w:t>e.g.</w:t>
      </w:r>
      <w:proofErr w:type="gramEnd"/>
      <w:r w:rsidR="00FA2E24" w:rsidRPr="006C1AF0">
        <w:rPr>
          <w:sz w:val="24"/>
          <w:szCs w:val="24"/>
        </w:rPr>
        <w:t xml:space="preserve"> </w:t>
      </w:r>
      <w:r w:rsidR="00B1242B" w:rsidRPr="006C1AF0">
        <w:rPr>
          <w:sz w:val="24"/>
          <w:szCs w:val="24"/>
        </w:rPr>
        <w:t xml:space="preserve">Rosen et al. 2007; </w:t>
      </w:r>
      <w:bookmarkStart w:id="0" w:name="_Hlk60572408"/>
      <w:r w:rsidR="001555EF" w:rsidRPr="006C1AF0">
        <w:rPr>
          <w:sz w:val="24"/>
          <w:szCs w:val="24"/>
        </w:rPr>
        <w:t>Strout et al. 2018</w:t>
      </w:r>
      <w:bookmarkEnd w:id="0"/>
      <w:r w:rsidR="001555EF" w:rsidRPr="006C1AF0">
        <w:rPr>
          <w:sz w:val="24"/>
          <w:szCs w:val="24"/>
        </w:rPr>
        <w:t xml:space="preserve">; </w:t>
      </w:r>
      <w:r w:rsidR="00540168" w:rsidRPr="006C1AF0">
        <w:rPr>
          <w:sz w:val="24"/>
          <w:szCs w:val="24"/>
        </w:rPr>
        <w:t>Anderson et al. 2019)</w:t>
      </w:r>
      <w:r w:rsidR="007F7803" w:rsidRPr="006C1AF0">
        <w:rPr>
          <w:sz w:val="24"/>
          <w:szCs w:val="24"/>
        </w:rPr>
        <w:t xml:space="preserve">. </w:t>
      </w:r>
      <w:r w:rsidR="00AF7844">
        <w:rPr>
          <w:sz w:val="24"/>
          <w:szCs w:val="24"/>
        </w:rPr>
        <w:t>F</w:t>
      </w:r>
      <w:r w:rsidR="003607AE" w:rsidRPr="006C1AF0">
        <w:rPr>
          <w:sz w:val="24"/>
          <w:szCs w:val="24"/>
        </w:rPr>
        <w:t>or some</w:t>
      </w:r>
      <w:r w:rsidR="001462A0" w:rsidRPr="006C1AF0">
        <w:rPr>
          <w:sz w:val="24"/>
          <w:szCs w:val="24"/>
        </w:rPr>
        <w:t xml:space="preserve"> uncertainty </w:t>
      </w:r>
      <w:r w:rsidR="001462A0" w:rsidRPr="006C1AF0">
        <w:rPr>
          <w:i/>
          <w:iCs/>
          <w:sz w:val="24"/>
          <w:szCs w:val="24"/>
        </w:rPr>
        <w:t>tolerant</w:t>
      </w:r>
      <w:r w:rsidR="001462A0" w:rsidRPr="006C1AF0">
        <w:rPr>
          <w:sz w:val="24"/>
          <w:szCs w:val="24"/>
        </w:rPr>
        <w:t xml:space="preserve"> individuals, their behaviour and emotions may be </w:t>
      </w:r>
      <w:r w:rsidR="00B72846">
        <w:rPr>
          <w:sz w:val="24"/>
          <w:szCs w:val="24"/>
        </w:rPr>
        <w:t xml:space="preserve">relatively </w:t>
      </w:r>
      <w:r w:rsidR="001462A0">
        <w:rPr>
          <w:sz w:val="24"/>
          <w:szCs w:val="24"/>
        </w:rPr>
        <w:t xml:space="preserve">unaffected. </w:t>
      </w:r>
    </w:p>
    <w:p w14:paraId="1919E32A" w14:textId="77FECD7A" w:rsidR="00C45372" w:rsidRPr="006C1AF0" w:rsidRDefault="00683E64" w:rsidP="00EA7963">
      <w:pPr>
        <w:spacing w:line="360" w:lineRule="auto"/>
        <w:jc w:val="both"/>
        <w:rPr>
          <w:rFonts w:cs="Arial"/>
          <w:sz w:val="24"/>
          <w:szCs w:val="24"/>
        </w:rPr>
      </w:pPr>
      <w:r>
        <w:rPr>
          <w:sz w:val="24"/>
          <w:szCs w:val="24"/>
        </w:rPr>
        <w:tab/>
        <w:t xml:space="preserve">Perhaps nowhere is </w:t>
      </w:r>
      <w:r w:rsidR="00EB3BC6">
        <w:rPr>
          <w:sz w:val="24"/>
          <w:szCs w:val="24"/>
        </w:rPr>
        <w:t>careful</w:t>
      </w:r>
      <w:r>
        <w:rPr>
          <w:sz w:val="24"/>
          <w:szCs w:val="24"/>
        </w:rPr>
        <w:t xml:space="preserve"> decision</w:t>
      </w:r>
      <w:r w:rsidR="00EE7263">
        <w:rPr>
          <w:sz w:val="24"/>
          <w:szCs w:val="24"/>
        </w:rPr>
        <w:t xml:space="preserve">-making more </w:t>
      </w:r>
      <w:r w:rsidR="00117653">
        <w:rPr>
          <w:sz w:val="24"/>
          <w:szCs w:val="24"/>
        </w:rPr>
        <w:t xml:space="preserve">important than in medicine, where </w:t>
      </w:r>
      <w:r w:rsidR="00117653">
        <w:rPr>
          <w:rFonts w:cs="Arial"/>
          <w:sz w:val="24"/>
          <w:szCs w:val="24"/>
        </w:rPr>
        <w:t>doctors may</w:t>
      </w:r>
      <w:r w:rsidR="00EA7963">
        <w:rPr>
          <w:rFonts w:cs="Arial"/>
          <w:sz w:val="24"/>
          <w:szCs w:val="24"/>
        </w:rPr>
        <w:t xml:space="preserve"> need to </w:t>
      </w:r>
      <w:r w:rsidR="00AF63A3">
        <w:rPr>
          <w:rFonts w:cs="Arial"/>
          <w:sz w:val="24"/>
          <w:szCs w:val="24"/>
        </w:rPr>
        <w:t>accurately diagnose</w:t>
      </w:r>
      <w:r w:rsidR="00C61352">
        <w:rPr>
          <w:rFonts w:cs="Arial"/>
          <w:sz w:val="24"/>
          <w:szCs w:val="24"/>
        </w:rPr>
        <w:t xml:space="preserve">, </w:t>
      </w:r>
      <w:proofErr w:type="gramStart"/>
      <w:r w:rsidR="00C61352">
        <w:rPr>
          <w:rFonts w:cs="Arial"/>
          <w:sz w:val="24"/>
          <w:szCs w:val="24"/>
        </w:rPr>
        <w:t>test</w:t>
      </w:r>
      <w:proofErr w:type="gramEnd"/>
      <w:r w:rsidR="00C61352">
        <w:rPr>
          <w:rFonts w:cs="Arial"/>
          <w:sz w:val="24"/>
          <w:szCs w:val="24"/>
        </w:rPr>
        <w:t xml:space="preserve"> and treat</w:t>
      </w:r>
      <w:r w:rsidR="00AF63A3">
        <w:rPr>
          <w:rFonts w:cs="Arial"/>
          <w:sz w:val="24"/>
          <w:szCs w:val="24"/>
        </w:rPr>
        <w:t xml:space="preserve"> patients with time-critical conditions based on inaccurate or incomplete information</w:t>
      </w:r>
      <w:r w:rsidR="0052092B">
        <w:rPr>
          <w:rFonts w:cs="Arial"/>
          <w:sz w:val="24"/>
          <w:szCs w:val="24"/>
        </w:rPr>
        <w:t>.</w:t>
      </w:r>
      <w:r w:rsidR="00EA7963">
        <w:rPr>
          <w:sz w:val="24"/>
          <w:szCs w:val="24"/>
        </w:rPr>
        <w:t xml:space="preserve"> </w:t>
      </w:r>
      <w:r w:rsidR="00EA7963" w:rsidRPr="00F5489F">
        <w:rPr>
          <w:rFonts w:cs="Arial"/>
          <w:sz w:val="24"/>
          <w:szCs w:val="24"/>
        </w:rPr>
        <w:t>While a doctor low in uncertainty tolerance may feel more comfortable over-diagnosing a certain condition</w:t>
      </w:r>
      <w:r w:rsidR="00681A87">
        <w:rPr>
          <w:rFonts w:cs="Arial"/>
          <w:sz w:val="24"/>
          <w:szCs w:val="24"/>
        </w:rPr>
        <w:t xml:space="preserve"> or always ordering certain tests and treatments</w:t>
      </w:r>
      <w:r w:rsidR="00EA7963" w:rsidRPr="00F5489F">
        <w:rPr>
          <w:rFonts w:cs="Arial"/>
          <w:sz w:val="24"/>
          <w:szCs w:val="24"/>
        </w:rPr>
        <w:t xml:space="preserve"> (</w:t>
      </w:r>
      <w:proofErr w:type="gramStart"/>
      <w:r w:rsidR="00EA7963" w:rsidRPr="00F5489F">
        <w:rPr>
          <w:rFonts w:cs="Arial"/>
          <w:sz w:val="24"/>
          <w:szCs w:val="24"/>
        </w:rPr>
        <w:t>i.e.</w:t>
      </w:r>
      <w:proofErr w:type="gramEnd"/>
      <w:r w:rsidR="00EA7963" w:rsidRPr="00F5489F">
        <w:rPr>
          <w:rFonts w:cs="Arial"/>
          <w:sz w:val="24"/>
          <w:szCs w:val="24"/>
        </w:rPr>
        <w:t xml:space="preserve"> making more Type-I errors)</w:t>
      </w:r>
      <w:r w:rsidR="00426832">
        <w:rPr>
          <w:rFonts w:cs="Arial"/>
          <w:sz w:val="24"/>
          <w:szCs w:val="24"/>
        </w:rPr>
        <w:t>,</w:t>
      </w:r>
      <w:r w:rsidR="00EA7963" w:rsidRPr="00F5489F">
        <w:rPr>
          <w:rFonts w:cs="Arial"/>
          <w:sz w:val="24"/>
          <w:szCs w:val="24"/>
        </w:rPr>
        <w:t xml:space="preserve"> due to fear of misdiagnosis</w:t>
      </w:r>
      <w:r w:rsidR="00FB1882">
        <w:rPr>
          <w:rFonts w:cs="Arial"/>
          <w:sz w:val="24"/>
          <w:szCs w:val="24"/>
        </w:rPr>
        <w:t xml:space="preserve"> and resulting patient harm</w:t>
      </w:r>
      <w:r w:rsidR="00EA7963" w:rsidRPr="00F5489F">
        <w:rPr>
          <w:rFonts w:cs="Arial"/>
          <w:sz w:val="24"/>
          <w:szCs w:val="24"/>
        </w:rPr>
        <w:t xml:space="preserve">, this is problematic as </w:t>
      </w:r>
      <w:r w:rsidR="00EA7963">
        <w:rPr>
          <w:rFonts w:cs="Arial"/>
          <w:sz w:val="24"/>
          <w:szCs w:val="24"/>
        </w:rPr>
        <w:t xml:space="preserve">it </w:t>
      </w:r>
      <w:r w:rsidR="00EA7963" w:rsidRPr="00F5489F">
        <w:rPr>
          <w:rFonts w:cs="Arial"/>
          <w:sz w:val="24"/>
          <w:szCs w:val="24"/>
        </w:rPr>
        <w:t>may lead to erroneous treatment side effects</w:t>
      </w:r>
      <w:r w:rsidR="008A7E12">
        <w:rPr>
          <w:rFonts w:cs="Arial"/>
          <w:sz w:val="24"/>
          <w:szCs w:val="24"/>
        </w:rPr>
        <w:t>,</w:t>
      </w:r>
      <w:r w:rsidR="00DC2581">
        <w:rPr>
          <w:rFonts w:cs="Arial"/>
          <w:sz w:val="24"/>
          <w:szCs w:val="24"/>
        </w:rPr>
        <w:t xml:space="preserve"> patient anxiety</w:t>
      </w:r>
      <w:r w:rsidR="008A7E12">
        <w:rPr>
          <w:rFonts w:cs="Arial"/>
          <w:sz w:val="24"/>
          <w:szCs w:val="24"/>
        </w:rPr>
        <w:t xml:space="preserve"> and potential litigation</w:t>
      </w:r>
      <w:r w:rsidR="00CB347F">
        <w:rPr>
          <w:rFonts w:cs="Arial"/>
          <w:sz w:val="24"/>
          <w:szCs w:val="24"/>
        </w:rPr>
        <w:t xml:space="preserve"> (e.g. Bhattacharya et al. 2008; </w:t>
      </w:r>
      <w:proofErr w:type="spellStart"/>
      <w:r w:rsidR="00CB347F">
        <w:rPr>
          <w:rFonts w:cs="Arial"/>
          <w:sz w:val="24"/>
          <w:szCs w:val="24"/>
        </w:rPr>
        <w:t>Brodersen</w:t>
      </w:r>
      <w:proofErr w:type="spellEnd"/>
      <w:r w:rsidR="00CB347F">
        <w:rPr>
          <w:rFonts w:cs="Arial"/>
          <w:sz w:val="24"/>
          <w:szCs w:val="24"/>
        </w:rPr>
        <w:t xml:space="preserve"> and </w:t>
      </w:r>
      <w:proofErr w:type="spellStart"/>
      <w:r w:rsidR="00CB347F">
        <w:rPr>
          <w:rFonts w:cs="Arial"/>
          <w:sz w:val="24"/>
          <w:szCs w:val="24"/>
        </w:rPr>
        <w:t>Siersma</w:t>
      </w:r>
      <w:proofErr w:type="spellEnd"/>
      <w:r w:rsidR="00CB347F">
        <w:rPr>
          <w:rFonts w:cs="Arial"/>
          <w:sz w:val="24"/>
          <w:szCs w:val="24"/>
        </w:rPr>
        <w:t>, 2013; Singh et al. 2018)</w:t>
      </w:r>
      <w:r w:rsidR="00E74FF2">
        <w:rPr>
          <w:rFonts w:cs="Arial"/>
          <w:sz w:val="24"/>
          <w:szCs w:val="24"/>
        </w:rPr>
        <w:t xml:space="preserve">. It also leads to higher vital resource use </w:t>
      </w:r>
      <w:r w:rsidR="00EA7963">
        <w:rPr>
          <w:rFonts w:cs="Arial"/>
          <w:sz w:val="24"/>
          <w:szCs w:val="24"/>
        </w:rPr>
        <w:t xml:space="preserve">and </w:t>
      </w:r>
      <w:r w:rsidR="00EA7963" w:rsidRPr="00F5489F">
        <w:rPr>
          <w:rFonts w:cs="Arial"/>
          <w:sz w:val="24"/>
          <w:szCs w:val="24"/>
        </w:rPr>
        <w:t>costs which</w:t>
      </w:r>
      <w:r w:rsidR="00D55B1B">
        <w:rPr>
          <w:rFonts w:cs="Arial"/>
          <w:sz w:val="24"/>
          <w:szCs w:val="24"/>
        </w:rPr>
        <w:t xml:space="preserve">, in a </w:t>
      </w:r>
      <w:proofErr w:type="gramStart"/>
      <w:r w:rsidR="003B11E4">
        <w:rPr>
          <w:rFonts w:cs="Arial"/>
          <w:sz w:val="24"/>
          <w:szCs w:val="24"/>
        </w:rPr>
        <w:t>publicly</w:t>
      </w:r>
      <w:r w:rsidR="002558B1">
        <w:rPr>
          <w:rFonts w:cs="Arial"/>
          <w:sz w:val="24"/>
          <w:szCs w:val="24"/>
        </w:rPr>
        <w:t>-funded</w:t>
      </w:r>
      <w:proofErr w:type="gramEnd"/>
      <w:r w:rsidR="00D55B1B">
        <w:rPr>
          <w:rFonts w:cs="Arial"/>
          <w:sz w:val="24"/>
          <w:szCs w:val="24"/>
        </w:rPr>
        <w:t xml:space="preserve"> healthcare</w:t>
      </w:r>
      <w:r w:rsidR="00E97182">
        <w:rPr>
          <w:rFonts w:cs="Arial"/>
          <w:sz w:val="24"/>
          <w:szCs w:val="24"/>
        </w:rPr>
        <w:t xml:space="preserve"> </w:t>
      </w:r>
      <w:r w:rsidR="00D55B1B">
        <w:rPr>
          <w:rFonts w:cs="Arial"/>
          <w:sz w:val="24"/>
          <w:szCs w:val="24"/>
        </w:rPr>
        <w:t>system,</w:t>
      </w:r>
      <w:r w:rsidR="00EA7963" w:rsidRPr="00F5489F">
        <w:rPr>
          <w:rFonts w:cs="Arial"/>
          <w:sz w:val="24"/>
          <w:szCs w:val="24"/>
        </w:rPr>
        <w:t xml:space="preserve"> ultimately affect</w:t>
      </w:r>
      <w:r w:rsidR="00EA7963">
        <w:rPr>
          <w:rFonts w:cs="Arial"/>
          <w:sz w:val="24"/>
          <w:szCs w:val="24"/>
        </w:rPr>
        <w:t>s</w:t>
      </w:r>
      <w:r w:rsidR="00EA7963" w:rsidRPr="00F5489F">
        <w:rPr>
          <w:rFonts w:cs="Arial"/>
          <w:sz w:val="24"/>
          <w:szCs w:val="24"/>
        </w:rPr>
        <w:t xml:space="preserve"> other patients.</w:t>
      </w:r>
      <w:r w:rsidR="005E1302">
        <w:rPr>
          <w:rFonts w:cs="Arial"/>
          <w:sz w:val="24"/>
          <w:szCs w:val="24"/>
        </w:rPr>
        <w:t xml:space="preserve"> </w:t>
      </w:r>
      <w:r w:rsidR="00F42305">
        <w:rPr>
          <w:rFonts w:cs="Arial"/>
          <w:sz w:val="24"/>
          <w:szCs w:val="24"/>
        </w:rPr>
        <w:t>Indeed, t</w:t>
      </w:r>
      <w:r w:rsidR="004C3356">
        <w:rPr>
          <w:rFonts w:cs="Arial"/>
          <w:sz w:val="24"/>
          <w:szCs w:val="24"/>
        </w:rPr>
        <w:t xml:space="preserve">here is good evidence to suggest that </w:t>
      </w:r>
      <w:r w:rsidR="00653054">
        <w:rPr>
          <w:rFonts w:cs="Arial"/>
          <w:sz w:val="24"/>
          <w:szCs w:val="24"/>
        </w:rPr>
        <w:t>clinicians</w:t>
      </w:r>
      <w:r w:rsidR="00692C4D">
        <w:rPr>
          <w:rFonts w:cs="Arial"/>
          <w:sz w:val="24"/>
          <w:szCs w:val="24"/>
        </w:rPr>
        <w:t xml:space="preserve"> </w:t>
      </w:r>
      <w:r w:rsidR="004C3356">
        <w:rPr>
          <w:rFonts w:cs="Arial"/>
          <w:sz w:val="24"/>
          <w:szCs w:val="24"/>
        </w:rPr>
        <w:t xml:space="preserve">low in uncertainty tolerance </w:t>
      </w:r>
      <w:r w:rsidR="0090278B">
        <w:rPr>
          <w:rFonts w:cs="Arial"/>
          <w:sz w:val="24"/>
          <w:szCs w:val="24"/>
        </w:rPr>
        <w:t>do</w:t>
      </w:r>
      <w:r w:rsidR="004C3356">
        <w:rPr>
          <w:rFonts w:cs="Arial"/>
          <w:sz w:val="24"/>
          <w:szCs w:val="24"/>
        </w:rPr>
        <w:t xml:space="preserve"> use more resources (</w:t>
      </w:r>
      <w:proofErr w:type="gramStart"/>
      <w:r w:rsidR="004C3356">
        <w:rPr>
          <w:rFonts w:cs="Arial"/>
          <w:sz w:val="24"/>
          <w:szCs w:val="24"/>
        </w:rPr>
        <w:t>e.g.</w:t>
      </w:r>
      <w:proofErr w:type="gramEnd"/>
      <w:r w:rsidR="004C3356">
        <w:rPr>
          <w:rFonts w:cs="Arial"/>
          <w:sz w:val="24"/>
          <w:szCs w:val="24"/>
        </w:rPr>
        <w:t xml:space="preserve"> order more diagnostic tests</w:t>
      </w:r>
      <w:r w:rsidR="005E00F4">
        <w:rPr>
          <w:rFonts w:cs="Arial"/>
          <w:sz w:val="24"/>
          <w:szCs w:val="24"/>
        </w:rPr>
        <w:t xml:space="preserve">, make more </w:t>
      </w:r>
      <w:r w:rsidR="00B57399" w:rsidRPr="006C1AF0">
        <w:rPr>
          <w:rFonts w:cs="Arial"/>
          <w:sz w:val="24"/>
          <w:szCs w:val="24"/>
        </w:rPr>
        <w:t>referrals</w:t>
      </w:r>
      <w:r w:rsidR="004C3356" w:rsidRPr="006C1AF0">
        <w:rPr>
          <w:rFonts w:cs="Arial"/>
          <w:sz w:val="24"/>
          <w:szCs w:val="24"/>
        </w:rPr>
        <w:t>)</w:t>
      </w:r>
      <w:r w:rsidR="00692C4D" w:rsidRPr="006C1AF0">
        <w:rPr>
          <w:rFonts w:cs="Arial"/>
          <w:sz w:val="24"/>
          <w:szCs w:val="24"/>
        </w:rPr>
        <w:t xml:space="preserve"> </w:t>
      </w:r>
      <w:r w:rsidR="00653054" w:rsidRPr="006C1AF0">
        <w:rPr>
          <w:rFonts w:cs="Arial"/>
          <w:sz w:val="24"/>
          <w:szCs w:val="24"/>
        </w:rPr>
        <w:t>(</w:t>
      </w:r>
      <w:bookmarkStart w:id="1" w:name="_Hlk60572384"/>
      <w:r w:rsidR="00B82005" w:rsidRPr="006C1AF0">
        <w:rPr>
          <w:rFonts w:cs="Arial"/>
          <w:sz w:val="24"/>
          <w:szCs w:val="24"/>
        </w:rPr>
        <w:t xml:space="preserve">Allison et al. 1998; Franks et al. 2000; Pines et al. 2010; </w:t>
      </w:r>
      <w:r w:rsidR="000C528F" w:rsidRPr="006C1AF0">
        <w:rPr>
          <w:rFonts w:cs="Arial"/>
          <w:sz w:val="24"/>
          <w:szCs w:val="24"/>
        </w:rPr>
        <w:t>Raglan et al. 2014; Burman et al. 2014</w:t>
      </w:r>
      <w:bookmarkEnd w:id="1"/>
      <w:r w:rsidR="008B6197">
        <w:rPr>
          <w:rFonts w:cs="Arial"/>
          <w:sz w:val="24"/>
          <w:szCs w:val="24"/>
        </w:rPr>
        <w:t>; Lawton et al. 2019</w:t>
      </w:r>
      <w:r w:rsidR="000C528F" w:rsidRPr="006C1AF0">
        <w:rPr>
          <w:rFonts w:cs="Arial"/>
          <w:sz w:val="24"/>
          <w:szCs w:val="24"/>
        </w:rPr>
        <w:t>)</w:t>
      </w:r>
      <w:r w:rsidR="00182217" w:rsidRPr="006C1AF0">
        <w:rPr>
          <w:rFonts w:cs="Arial"/>
          <w:sz w:val="24"/>
          <w:szCs w:val="24"/>
        </w:rPr>
        <w:t xml:space="preserve">. </w:t>
      </w:r>
      <w:r w:rsidR="00F3271B">
        <w:rPr>
          <w:rFonts w:cs="Arial"/>
          <w:sz w:val="24"/>
          <w:szCs w:val="24"/>
        </w:rPr>
        <w:t>I</w:t>
      </w:r>
      <w:r w:rsidR="00A41598">
        <w:rPr>
          <w:rFonts w:cs="Arial"/>
          <w:sz w:val="24"/>
          <w:szCs w:val="24"/>
        </w:rPr>
        <w:t>t has</w:t>
      </w:r>
      <w:r w:rsidR="00F3271B">
        <w:rPr>
          <w:rFonts w:cs="Arial"/>
          <w:sz w:val="24"/>
          <w:szCs w:val="24"/>
        </w:rPr>
        <w:t xml:space="preserve"> therefore</w:t>
      </w:r>
      <w:r w:rsidR="00A41598">
        <w:rPr>
          <w:rFonts w:cs="Arial"/>
          <w:sz w:val="24"/>
          <w:szCs w:val="24"/>
        </w:rPr>
        <w:t xml:space="preserve"> </w:t>
      </w:r>
      <w:r w:rsidR="00A41598">
        <w:rPr>
          <w:rFonts w:cs="Arial"/>
          <w:sz w:val="24"/>
          <w:szCs w:val="24"/>
        </w:rPr>
        <w:lastRenderedPageBreak/>
        <w:t>been suggested that helping doctors manage their uncertainty may have a positive effect on care efficiency (</w:t>
      </w:r>
      <w:proofErr w:type="gramStart"/>
      <w:r w:rsidR="00A41598">
        <w:rPr>
          <w:rFonts w:cs="Arial"/>
          <w:sz w:val="24"/>
          <w:szCs w:val="24"/>
        </w:rPr>
        <w:t>e.g.</w:t>
      </w:r>
      <w:proofErr w:type="gramEnd"/>
      <w:r w:rsidR="00A41598">
        <w:rPr>
          <w:rFonts w:cs="Arial"/>
          <w:sz w:val="24"/>
          <w:szCs w:val="24"/>
        </w:rPr>
        <w:t xml:space="preserve"> Lawton et al. 2019). </w:t>
      </w:r>
    </w:p>
    <w:p w14:paraId="0E31A628" w14:textId="21EDF23E" w:rsidR="00182217" w:rsidRDefault="00C45372" w:rsidP="00EA7963">
      <w:pPr>
        <w:spacing w:line="360" w:lineRule="auto"/>
        <w:jc w:val="both"/>
        <w:rPr>
          <w:rFonts w:cs="Arial"/>
          <w:sz w:val="24"/>
          <w:szCs w:val="24"/>
        </w:rPr>
      </w:pPr>
      <w:r w:rsidRPr="006C1AF0">
        <w:rPr>
          <w:rFonts w:cs="Arial"/>
          <w:sz w:val="24"/>
          <w:szCs w:val="24"/>
        </w:rPr>
        <w:tab/>
      </w:r>
      <w:r w:rsidR="00182217" w:rsidRPr="006C1AF0">
        <w:rPr>
          <w:rFonts w:cs="Arial"/>
          <w:sz w:val="24"/>
          <w:szCs w:val="24"/>
        </w:rPr>
        <w:t xml:space="preserve">Arguably the most </w:t>
      </w:r>
      <w:r w:rsidR="00387609">
        <w:rPr>
          <w:rFonts w:cs="Arial"/>
          <w:sz w:val="24"/>
          <w:szCs w:val="24"/>
        </w:rPr>
        <w:t>difficult</w:t>
      </w:r>
      <w:r w:rsidR="00182217" w:rsidRPr="006C1AF0">
        <w:rPr>
          <w:rFonts w:cs="Arial"/>
          <w:sz w:val="24"/>
          <w:szCs w:val="24"/>
        </w:rPr>
        <w:t xml:space="preserve"> area of medicine for optimal decision making is emergency medicine, where </w:t>
      </w:r>
      <w:r w:rsidR="00182217" w:rsidRPr="006C1AF0">
        <w:rPr>
          <w:sz w:val="24"/>
          <w:szCs w:val="24"/>
        </w:rPr>
        <w:t>doctors must quickly and accurately choose the best course of management for each patient, while managing patient flow. Many of these patients may have conditions that lead to acute deterioration</w:t>
      </w:r>
      <w:r w:rsidR="0082152C">
        <w:rPr>
          <w:sz w:val="24"/>
          <w:szCs w:val="24"/>
        </w:rPr>
        <w:t xml:space="preserve">. </w:t>
      </w:r>
      <w:r w:rsidR="0009437D">
        <w:rPr>
          <w:sz w:val="24"/>
          <w:szCs w:val="24"/>
        </w:rPr>
        <w:t>When compared with other specialties, emergency doctors also generally have 1. less time with patients (</w:t>
      </w:r>
      <w:proofErr w:type="gramStart"/>
      <w:r w:rsidR="0009437D">
        <w:rPr>
          <w:sz w:val="24"/>
          <w:szCs w:val="24"/>
        </w:rPr>
        <w:t>i.e.</w:t>
      </w:r>
      <w:proofErr w:type="gramEnd"/>
      <w:r w:rsidR="0009437D">
        <w:rPr>
          <w:sz w:val="24"/>
          <w:szCs w:val="24"/>
        </w:rPr>
        <w:t xml:space="preserve"> can never really achieve full certainty with diagnoses), 2. often do not find out what happened to their patients (i.e. receive </w:t>
      </w:r>
      <w:r w:rsidR="00EF692D">
        <w:rPr>
          <w:sz w:val="24"/>
          <w:szCs w:val="24"/>
        </w:rPr>
        <w:t>limited</w:t>
      </w:r>
      <w:r w:rsidR="0009437D">
        <w:rPr>
          <w:sz w:val="24"/>
          <w:szCs w:val="24"/>
        </w:rPr>
        <w:t xml:space="preserve"> feedback on their decisions), and 3. generally have less prior information about patient</w:t>
      </w:r>
      <w:r w:rsidR="000C6495">
        <w:rPr>
          <w:sz w:val="24"/>
          <w:szCs w:val="24"/>
        </w:rPr>
        <w:t>s</w:t>
      </w:r>
      <w:r w:rsidR="0009437D">
        <w:rPr>
          <w:sz w:val="24"/>
          <w:szCs w:val="24"/>
        </w:rPr>
        <w:t xml:space="preserve">, as it is often the first time they attend care. As such, emergency doctors face immense pressure alongside great uncertainty. </w:t>
      </w:r>
    </w:p>
    <w:p w14:paraId="74F8CB54" w14:textId="47CF865D" w:rsidR="00182217" w:rsidRPr="00FE3133" w:rsidRDefault="00182217" w:rsidP="00EA7963">
      <w:pPr>
        <w:spacing w:line="360" w:lineRule="auto"/>
        <w:jc w:val="both"/>
        <w:rPr>
          <w:rFonts w:cs="Arial"/>
          <w:sz w:val="24"/>
          <w:szCs w:val="24"/>
        </w:rPr>
      </w:pPr>
      <w:r w:rsidRPr="00FE3133">
        <w:rPr>
          <w:rFonts w:cs="Arial"/>
          <w:sz w:val="24"/>
          <w:szCs w:val="24"/>
        </w:rPr>
        <w:tab/>
      </w:r>
      <w:r w:rsidR="002D1361">
        <w:rPr>
          <w:rFonts w:cs="Arial"/>
          <w:sz w:val="24"/>
          <w:szCs w:val="24"/>
        </w:rPr>
        <w:t>The</w:t>
      </w:r>
      <w:r w:rsidR="00B551CC">
        <w:rPr>
          <w:rFonts w:cs="Arial"/>
          <w:sz w:val="24"/>
          <w:szCs w:val="24"/>
        </w:rPr>
        <w:t xml:space="preserve"> link between uncertainty tolerance and resource use outcomes</w:t>
      </w:r>
      <w:r w:rsidR="006505ED">
        <w:rPr>
          <w:rFonts w:cs="Arial"/>
          <w:sz w:val="24"/>
          <w:szCs w:val="24"/>
        </w:rPr>
        <w:t xml:space="preserve"> in the emergency medicine</w:t>
      </w:r>
      <w:r w:rsidR="0046601D">
        <w:rPr>
          <w:rFonts w:cs="Arial"/>
          <w:sz w:val="24"/>
          <w:szCs w:val="24"/>
        </w:rPr>
        <w:t xml:space="preserve"> (particularly UK)</w:t>
      </w:r>
      <w:r w:rsidR="006505ED">
        <w:rPr>
          <w:rFonts w:cs="Arial"/>
          <w:sz w:val="24"/>
          <w:szCs w:val="24"/>
        </w:rPr>
        <w:t xml:space="preserve"> context</w:t>
      </w:r>
      <w:r w:rsidR="00B551CC">
        <w:rPr>
          <w:rFonts w:cs="Arial"/>
          <w:sz w:val="24"/>
          <w:szCs w:val="24"/>
        </w:rPr>
        <w:t xml:space="preserve"> is </w:t>
      </w:r>
      <w:r w:rsidR="00C77C74">
        <w:rPr>
          <w:rFonts w:cs="Arial"/>
          <w:sz w:val="24"/>
          <w:szCs w:val="24"/>
        </w:rPr>
        <w:t>unclear</w:t>
      </w:r>
      <w:r w:rsidR="0016638D">
        <w:rPr>
          <w:rFonts w:cs="Arial"/>
          <w:sz w:val="24"/>
          <w:szCs w:val="24"/>
        </w:rPr>
        <w:t xml:space="preserve"> </w:t>
      </w:r>
      <w:r w:rsidR="00372F52">
        <w:rPr>
          <w:rFonts w:cs="Arial"/>
          <w:sz w:val="24"/>
          <w:szCs w:val="24"/>
        </w:rPr>
        <w:t xml:space="preserve">- meaning </w:t>
      </w:r>
      <w:r w:rsidR="00B62FC1">
        <w:rPr>
          <w:rFonts w:cs="Arial"/>
          <w:sz w:val="24"/>
          <w:szCs w:val="24"/>
        </w:rPr>
        <w:t>it is unknown whether helping these doctors manage uncertainty</w:t>
      </w:r>
      <w:r w:rsidR="00736DDA">
        <w:rPr>
          <w:rFonts w:cs="Arial"/>
          <w:sz w:val="24"/>
          <w:szCs w:val="24"/>
        </w:rPr>
        <w:t xml:space="preserve"> through interventions</w:t>
      </w:r>
      <w:r w:rsidR="00B62FC1">
        <w:rPr>
          <w:rFonts w:cs="Arial"/>
          <w:sz w:val="24"/>
          <w:szCs w:val="24"/>
        </w:rPr>
        <w:t xml:space="preserve"> </w:t>
      </w:r>
      <w:r w:rsidR="007245C9">
        <w:rPr>
          <w:rFonts w:cs="Arial"/>
          <w:sz w:val="24"/>
          <w:szCs w:val="24"/>
        </w:rPr>
        <w:t xml:space="preserve">(which themselves can be costly) </w:t>
      </w:r>
      <w:r w:rsidR="00936679">
        <w:rPr>
          <w:rFonts w:cs="Arial"/>
          <w:sz w:val="24"/>
          <w:szCs w:val="24"/>
        </w:rPr>
        <w:t>would have positive economic outcomes</w:t>
      </w:r>
      <w:r w:rsidR="00B551CC">
        <w:rPr>
          <w:rFonts w:cs="Arial"/>
          <w:sz w:val="24"/>
          <w:szCs w:val="24"/>
        </w:rPr>
        <w:t xml:space="preserve">. </w:t>
      </w:r>
      <w:r w:rsidR="00892F59">
        <w:rPr>
          <w:rFonts w:cs="Arial"/>
          <w:sz w:val="24"/>
          <w:szCs w:val="24"/>
        </w:rPr>
        <w:t>S</w:t>
      </w:r>
      <w:r w:rsidR="00F5477C">
        <w:rPr>
          <w:rFonts w:cs="Arial"/>
          <w:sz w:val="24"/>
          <w:szCs w:val="24"/>
        </w:rPr>
        <w:t xml:space="preserve">tudies that have assessed this </w:t>
      </w:r>
      <w:r w:rsidR="006505ED">
        <w:rPr>
          <w:rFonts w:cs="Arial"/>
          <w:sz w:val="24"/>
          <w:szCs w:val="24"/>
        </w:rPr>
        <w:t xml:space="preserve">here </w:t>
      </w:r>
      <w:r w:rsidR="00F5477C" w:rsidRPr="00FE3133">
        <w:rPr>
          <w:rFonts w:cs="Arial"/>
          <w:sz w:val="24"/>
          <w:szCs w:val="24"/>
        </w:rPr>
        <w:t>(</w:t>
      </w:r>
      <w:r w:rsidR="00F5477C">
        <w:rPr>
          <w:rFonts w:cs="Arial"/>
          <w:sz w:val="24"/>
          <w:szCs w:val="24"/>
        </w:rPr>
        <w:t xml:space="preserve">outlined in </w:t>
      </w:r>
      <w:r w:rsidR="00F5477C" w:rsidRPr="00FE3133">
        <w:rPr>
          <w:rFonts w:cs="Arial"/>
          <w:sz w:val="24"/>
          <w:szCs w:val="24"/>
        </w:rPr>
        <w:t>Table 1)</w:t>
      </w:r>
      <w:r w:rsidR="00F5477C">
        <w:rPr>
          <w:rFonts w:cs="Arial"/>
          <w:sz w:val="24"/>
          <w:szCs w:val="24"/>
        </w:rPr>
        <w:t xml:space="preserve"> have had </w:t>
      </w:r>
      <w:r w:rsidR="002C4E68" w:rsidRPr="00FE3133">
        <w:rPr>
          <w:rFonts w:cs="Arial"/>
          <w:sz w:val="24"/>
          <w:szCs w:val="24"/>
        </w:rPr>
        <w:t xml:space="preserve">some </w:t>
      </w:r>
      <w:r w:rsidR="00F5477C">
        <w:rPr>
          <w:rFonts w:cs="Arial"/>
          <w:sz w:val="24"/>
          <w:szCs w:val="24"/>
        </w:rPr>
        <w:t>major</w:t>
      </w:r>
      <w:r w:rsidR="002C4E68" w:rsidRPr="00FE3133">
        <w:rPr>
          <w:rFonts w:cs="Arial"/>
          <w:sz w:val="24"/>
          <w:szCs w:val="24"/>
        </w:rPr>
        <w:t xml:space="preserve"> limitations</w:t>
      </w:r>
      <w:r w:rsidR="00E01B34" w:rsidRPr="00FE3133">
        <w:rPr>
          <w:rFonts w:cs="Arial"/>
          <w:sz w:val="24"/>
          <w:szCs w:val="24"/>
        </w:rPr>
        <w:t>, including:</w:t>
      </w:r>
    </w:p>
    <w:p w14:paraId="75D7821B" w14:textId="45786CB6" w:rsidR="00E01B34" w:rsidRPr="00FE3133" w:rsidRDefault="00E01B34" w:rsidP="00E01B34">
      <w:pPr>
        <w:pStyle w:val="ListParagraph"/>
        <w:numPr>
          <w:ilvl w:val="0"/>
          <w:numId w:val="13"/>
        </w:numPr>
        <w:spacing w:line="360" w:lineRule="auto"/>
        <w:jc w:val="both"/>
        <w:rPr>
          <w:rFonts w:cs="Arial"/>
          <w:sz w:val="24"/>
          <w:szCs w:val="24"/>
        </w:rPr>
      </w:pPr>
      <w:r w:rsidRPr="00FE3133">
        <w:rPr>
          <w:rFonts w:cs="Arial"/>
          <w:sz w:val="24"/>
          <w:szCs w:val="24"/>
        </w:rPr>
        <w:t xml:space="preserve">They have </w:t>
      </w:r>
      <w:r w:rsidR="00E12574">
        <w:rPr>
          <w:rFonts w:cs="Arial"/>
          <w:sz w:val="24"/>
          <w:szCs w:val="24"/>
        </w:rPr>
        <w:t xml:space="preserve">had </w:t>
      </w:r>
      <w:r w:rsidRPr="00FE3133">
        <w:rPr>
          <w:rFonts w:cs="Arial"/>
          <w:sz w:val="24"/>
          <w:szCs w:val="24"/>
        </w:rPr>
        <w:t>limited outcomes; often focusing only on one element of resource use (</w:t>
      </w:r>
      <w:proofErr w:type="gramStart"/>
      <w:r w:rsidRPr="00FE3133">
        <w:rPr>
          <w:rFonts w:cs="Arial"/>
          <w:sz w:val="24"/>
          <w:szCs w:val="24"/>
        </w:rPr>
        <w:t>e.g.</w:t>
      </w:r>
      <w:proofErr w:type="gramEnd"/>
      <w:r w:rsidRPr="00FE3133">
        <w:rPr>
          <w:rFonts w:cs="Arial"/>
          <w:sz w:val="24"/>
          <w:szCs w:val="24"/>
        </w:rPr>
        <w:t xml:space="preserve"> CT scans alone), meaning they may miss increased ordering of other tests</w:t>
      </w:r>
      <w:r w:rsidR="00633ECC">
        <w:rPr>
          <w:rFonts w:cs="Arial"/>
          <w:sz w:val="24"/>
          <w:szCs w:val="24"/>
        </w:rPr>
        <w:t>/</w:t>
      </w:r>
      <w:r w:rsidRPr="00FE3133">
        <w:rPr>
          <w:rFonts w:cs="Arial"/>
          <w:sz w:val="24"/>
          <w:szCs w:val="24"/>
        </w:rPr>
        <w:t>treatments.</w:t>
      </w:r>
    </w:p>
    <w:p w14:paraId="17F316E7" w14:textId="5F9C3B06" w:rsidR="00FA3C4D" w:rsidRPr="00FE3133" w:rsidRDefault="00FA3C4D" w:rsidP="00E01B34">
      <w:pPr>
        <w:pStyle w:val="ListParagraph"/>
        <w:numPr>
          <w:ilvl w:val="0"/>
          <w:numId w:val="13"/>
        </w:numPr>
        <w:spacing w:line="360" w:lineRule="auto"/>
        <w:jc w:val="both"/>
        <w:rPr>
          <w:rFonts w:cs="Arial"/>
          <w:sz w:val="24"/>
          <w:szCs w:val="24"/>
        </w:rPr>
      </w:pPr>
      <w:r w:rsidRPr="00FE3133">
        <w:rPr>
          <w:rFonts w:cs="Arial"/>
          <w:sz w:val="24"/>
          <w:szCs w:val="24"/>
        </w:rPr>
        <w:t>They</w:t>
      </w:r>
      <w:r w:rsidR="007C60E6">
        <w:rPr>
          <w:rFonts w:cs="Arial"/>
          <w:sz w:val="24"/>
          <w:szCs w:val="24"/>
        </w:rPr>
        <w:t xml:space="preserve"> have</w:t>
      </w:r>
      <w:r w:rsidRPr="00FE3133">
        <w:rPr>
          <w:rFonts w:cs="Arial"/>
          <w:sz w:val="24"/>
          <w:szCs w:val="24"/>
        </w:rPr>
        <w:t xml:space="preserve"> focus</w:t>
      </w:r>
      <w:r w:rsidR="007C60E6">
        <w:rPr>
          <w:rFonts w:cs="Arial"/>
          <w:sz w:val="24"/>
          <w:szCs w:val="24"/>
        </w:rPr>
        <w:t>ed</w:t>
      </w:r>
      <w:r w:rsidRPr="00FE3133">
        <w:rPr>
          <w:rFonts w:cs="Arial"/>
          <w:sz w:val="24"/>
          <w:szCs w:val="24"/>
        </w:rPr>
        <w:t xml:space="preserve"> on one patient condition</w:t>
      </w:r>
      <w:r w:rsidR="00322792">
        <w:rPr>
          <w:rFonts w:cs="Arial"/>
          <w:sz w:val="24"/>
          <w:szCs w:val="24"/>
        </w:rPr>
        <w:t>/complaint</w:t>
      </w:r>
      <w:r w:rsidRPr="00FE3133">
        <w:rPr>
          <w:rFonts w:cs="Arial"/>
          <w:sz w:val="24"/>
          <w:szCs w:val="24"/>
        </w:rPr>
        <w:t>, meaning the results may not generalise to an emergency department more broadly.</w:t>
      </w:r>
    </w:p>
    <w:p w14:paraId="460A95EC" w14:textId="5C064D44" w:rsidR="00CD4303" w:rsidRDefault="00FA3C4D" w:rsidP="00CD4303">
      <w:pPr>
        <w:pStyle w:val="ListParagraph"/>
        <w:numPr>
          <w:ilvl w:val="0"/>
          <w:numId w:val="13"/>
        </w:numPr>
        <w:spacing w:line="360" w:lineRule="auto"/>
        <w:jc w:val="both"/>
        <w:rPr>
          <w:rFonts w:cs="Arial"/>
          <w:sz w:val="24"/>
          <w:szCs w:val="24"/>
        </w:rPr>
      </w:pPr>
      <w:r w:rsidRPr="00FE3133">
        <w:rPr>
          <w:rFonts w:cs="Arial"/>
          <w:sz w:val="24"/>
          <w:szCs w:val="24"/>
        </w:rPr>
        <w:t xml:space="preserve">They have all taken place in the USA, where, due to the </w:t>
      </w:r>
      <w:r w:rsidRPr="006C1AF0">
        <w:rPr>
          <w:rFonts w:cs="Arial"/>
          <w:sz w:val="24"/>
          <w:szCs w:val="24"/>
        </w:rPr>
        <w:t xml:space="preserve">nature of the health system, resource use is less restricted than in the UK </w:t>
      </w:r>
      <w:r w:rsidR="001F752D" w:rsidRPr="006C1AF0">
        <w:rPr>
          <w:rFonts w:cs="Arial"/>
          <w:sz w:val="24"/>
          <w:szCs w:val="24"/>
        </w:rPr>
        <w:t>(</w:t>
      </w:r>
      <w:proofErr w:type="gramStart"/>
      <w:r w:rsidR="001F752D" w:rsidRPr="006C1AF0">
        <w:rPr>
          <w:rFonts w:cs="Arial"/>
          <w:sz w:val="24"/>
          <w:szCs w:val="24"/>
        </w:rPr>
        <w:t>e.g.</w:t>
      </w:r>
      <w:proofErr w:type="gramEnd"/>
      <w:r w:rsidR="001F752D" w:rsidRPr="006C1AF0">
        <w:rPr>
          <w:rFonts w:cs="Arial"/>
          <w:sz w:val="24"/>
          <w:szCs w:val="24"/>
        </w:rPr>
        <w:t xml:space="preserve"> Klein, 2020)</w:t>
      </w:r>
      <w:r w:rsidR="00EF69AC">
        <w:rPr>
          <w:rFonts w:cs="Arial"/>
          <w:sz w:val="24"/>
          <w:szCs w:val="24"/>
        </w:rPr>
        <w:t xml:space="preserve">. </w:t>
      </w:r>
      <w:r w:rsidR="00FF3E11">
        <w:rPr>
          <w:rFonts w:cs="Arial"/>
          <w:sz w:val="24"/>
          <w:szCs w:val="24"/>
        </w:rPr>
        <w:t>I</w:t>
      </w:r>
      <w:r w:rsidR="00EF69AC">
        <w:rPr>
          <w:rFonts w:cs="Arial"/>
          <w:sz w:val="24"/>
          <w:szCs w:val="24"/>
        </w:rPr>
        <w:t>t is well known that the USA has a highly litigious culture - meaning there may be more ‘defensive practice’ (</w:t>
      </w:r>
      <w:proofErr w:type="gramStart"/>
      <w:r w:rsidR="00EF69AC">
        <w:rPr>
          <w:rFonts w:cs="Arial"/>
          <w:sz w:val="24"/>
          <w:szCs w:val="24"/>
        </w:rPr>
        <w:t>e.g.</w:t>
      </w:r>
      <w:proofErr w:type="gramEnd"/>
      <w:r w:rsidR="00EF69AC">
        <w:rPr>
          <w:rFonts w:cs="Arial"/>
          <w:sz w:val="24"/>
          <w:szCs w:val="24"/>
        </w:rPr>
        <w:t xml:space="preserve"> </w:t>
      </w:r>
      <w:r w:rsidR="00CD6D1E">
        <w:rPr>
          <w:rFonts w:cs="Arial"/>
          <w:sz w:val="24"/>
          <w:szCs w:val="24"/>
        </w:rPr>
        <w:t xml:space="preserve">Sethi et al. 2012; </w:t>
      </w:r>
      <w:proofErr w:type="spellStart"/>
      <w:r w:rsidR="00EF69AC">
        <w:rPr>
          <w:rFonts w:cs="Arial"/>
          <w:sz w:val="24"/>
          <w:szCs w:val="24"/>
        </w:rPr>
        <w:t>Ortashi</w:t>
      </w:r>
      <w:proofErr w:type="spellEnd"/>
      <w:r w:rsidR="00EF69AC">
        <w:rPr>
          <w:rFonts w:cs="Arial"/>
          <w:sz w:val="24"/>
          <w:szCs w:val="24"/>
        </w:rPr>
        <w:t xml:space="preserve"> et al. 2013).</w:t>
      </w:r>
      <w:r w:rsidRPr="006C1AF0">
        <w:rPr>
          <w:rFonts w:cs="Arial"/>
          <w:sz w:val="24"/>
          <w:szCs w:val="24"/>
        </w:rPr>
        <w:t xml:space="preserve"> </w:t>
      </w:r>
      <w:r w:rsidR="00EF69AC">
        <w:rPr>
          <w:rFonts w:cs="Arial"/>
          <w:sz w:val="24"/>
          <w:szCs w:val="24"/>
        </w:rPr>
        <w:t>Both factors mean</w:t>
      </w:r>
      <w:r w:rsidR="00681011">
        <w:rPr>
          <w:rFonts w:cs="Arial"/>
          <w:sz w:val="24"/>
          <w:szCs w:val="24"/>
        </w:rPr>
        <w:t xml:space="preserve"> doctor behaviour observed in </w:t>
      </w:r>
      <w:r w:rsidR="00AF1016">
        <w:rPr>
          <w:rFonts w:cs="Arial"/>
          <w:sz w:val="24"/>
          <w:szCs w:val="24"/>
        </w:rPr>
        <w:t>these</w:t>
      </w:r>
      <w:r w:rsidR="00681011">
        <w:rPr>
          <w:rFonts w:cs="Arial"/>
          <w:sz w:val="24"/>
          <w:szCs w:val="24"/>
        </w:rPr>
        <w:t xml:space="preserve"> studies may not generalise to the UK</w:t>
      </w:r>
      <w:r w:rsidRPr="00FE3133">
        <w:rPr>
          <w:rFonts w:cs="Arial"/>
          <w:sz w:val="24"/>
          <w:szCs w:val="24"/>
        </w:rPr>
        <w:t xml:space="preserve">. </w:t>
      </w:r>
    </w:p>
    <w:p w14:paraId="26FB994E" w14:textId="20B34A88" w:rsidR="00721859" w:rsidRDefault="002A4090" w:rsidP="00EA7963">
      <w:pPr>
        <w:pStyle w:val="ListParagraph"/>
        <w:numPr>
          <w:ilvl w:val="0"/>
          <w:numId w:val="13"/>
        </w:numPr>
        <w:spacing w:line="360" w:lineRule="auto"/>
        <w:jc w:val="both"/>
        <w:rPr>
          <w:rFonts w:cs="Arial"/>
          <w:sz w:val="24"/>
          <w:szCs w:val="24"/>
        </w:rPr>
      </w:pPr>
      <w:r w:rsidRPr="00CD4303">
        <w:rPr>
          <w:rFonts w:cs="Arial"/>
          <w:sz w:val="24"/>
          <w:szCs w:val="24"/>
        </w:rPr>
        <w:t>They</w:t>
      </w:r>
      <w:r w:rsidR="00732A3E">
        <w:rPr>
          <w:rFonts w:cs="Arial"/>
          <w:sz w:val="24"/>
          <w:szCs w:val="24"/>
        </w:rPr>
        <w:t xml:space="preserve"> have</w:t>
      </w:r>
      <w:r w:rsidRPr="00CD4303">
        <w:rPr>
          <w:rFonts w:cs="Arial"/>
          <w:sz w:val="24"/>
          <w:szCs w:val="24"/>
        </w:rPr>
        <w:t xml:space="preserve"> all use</w:t>
      </w:r>
      <w:r w:rsidR="00732A3E">
        <w:rPr>
          <w:rFonts w:cs="Arial"/>
          <w:sz w:val="24"/>
          <w:szCs w:val="24"/>
        </w:rPr>
        <w:t>d</w:t>
      </w:r>
      <w:r w:rsidRPr="00CD4303">
        <w:rPr>
          <w:rFonts w:cs="Arial"/>
          <w:sz w:val="24"/>
          <w:szCs w:val="24"/>
        </w:rPr>
        <w:t xml:space="preserve"> one uncertainty tolerance measure </w:t>
      </w:r>
      <w:r w:rsidR="006A639D">
        <w:rPr>
          <w:rFonts w:cs="Arial"/>
          <w:sz w:val="24"/>
          <w:szCs w:val="24"/>
        </w:rPr>
        <w:t xml:space="preserve">- the </w:t>
      </w:r>
      <w:r w:rsidRPr="00CD4303">
        <w:rPr>
          <w:rFonts w:cs="Arial"/>
          <w:sz w:val="24"/>
          <w:szCs w:val="24"/>
        </w:rPr>
        <w:t>Physicians Reaction to Uncertainty scale</w:t>
      </w:r>
      <w:r w:rsidR="006A639D">
        <w:rPr>
          <w:rFonts w:cs="Arial"/>
          <w:sz w:val="24"/>
          <w:szCs w:val="24"/>
        </w:rPr>
        <w:t xml:space="preserve"> </w:t>
      </w:r>
      <w:r w:rsidRPr="00CD4303">
        <w:rPr>
          <w:rFonts w:cs="Arial"/>
          <w:sz w:val="24"/>
          <w:szCs w:val="24"/>
        </w:rPr>
        <w:t xml:space="preserve">- which </w:t>
      </w:r>
      <w:r w:rsidR="00CD4303" w:rsidRPr="00CD4303">
        <w:rPr>
          <w:rFonts w:cs="Arial"/>
          <w:sz w:val="24"/>
          <w:szCs w:val="24"/>
        </w:rPr>
        <w:t>fai</w:t>
      </w:r>
      <w:r w:rsidR="006A639D">
        <w:rPr>
          <w:rFonts w:cs="Arial"/>
          <w:sz w:val="24"/>
          <w:szCs w:val="24"/>
        </w:rPr>
        <w:t>ls</w:t>
      </w:r>
      <w:r w:rsidR="00CD4303" w:rsidRPr="00CD4303">
        <w:rPr>
          <w:rFonts w:cs="Arial"/>
          <w:sz w:val="24"/>
          <w:szCs w:val="24"/>
        </w:rPr>
        <w:t xml:space="preserve"> to encapsulate many features of uncertainty tolerance, and thus may not assess what </w:t>
      </w:r>
      <w:r w:rsidR="002909FC">
        <w:rPr>
          <w:rFonts w:cs="Arial"/>
          <w:sz w:val="24"/>
          <w:szCs w:val="24"/>
        </w:rPr>
        <w:t>it</w:t>
      </w:r>
      <w:r w:rsidR="00CD4303" w:rsidRPr="00CD4303">
        <w:rPr>
          <w:rFonts w:cs="Arial"/>
          <w:sz w:val="24"/>
          <w:szCs w:val="24"/>
        </w:rPr>
        <w:t xml:space="preserve"> intend</w:t>
      </w:r>
      <w:r w:rsidR="002909FC">
        <w:rPr>
          <w:rFonts w:cs="Arial"/>
          <w:sz w:val="24"/>
          <w:szCs w:val="24"/>
        </w:rPr>
        <w:t>s</w:t>
      </w:r>
      <w:r w:rsidR="00CD4303" w:rsidRPr="00CD4303">
        <w:rPr>
          <w:rFonts w:cs="Arial"/>
          <w:sz w:val="24"/>
          <w:szCs w:val="24"/>
        </w:rPr>
        <w:t xml:space="preserve"> to</w:t>
      </w:r>
      <w:r w:rsidR="00694F99">
        <w:rPr>
          <w:rFonts w:cs="Arial"/>
          <w:sz w:val="24"/>
          <w:szCs w:val="24"/>
        </w:rPr>
        <w:t xml:space="preserve"> (</w:t>
      </w:r>
      <w:proofErr w:type="spellStart"/>
      <w:r w:rsidR="00694F99">
        <w:rPr>
          <w:rFonts w:cs="Arial"/>
          <w:sz w:val="24"/>
          <w:szCs w:val="24"/>
        </w:rPr>
        <w:t>Hillen</w:t>
      </w:r>
      <w:proofErr w:type="spellEnd"/>
      <w:r w:rsidR="00694F99">
        <w:rPr>
          <w:rFonts w:cs="Arial"/>
          <w:sz w:val="24"/>
          <w:szCs w:val="24"/>
        </w:rPr>
        <w:t xml:space="preserve"> et al. 2017)</w:t>
      </w:r>
      <w:r w:rsidR="00CD4303" w:rsidRPr="00CD4303">
        <w:rPr>
          <w:rFonts w:cs="Arial"/>
          <w:sz w:val="24"/>
          <w:szCs w:val="24"/>
        </w:rPr>
        <w:t>.</w:t>
      </w:r>
    </w:p>
    <w:p w14:paraId="091F5D21" w14:textId="3DB8C6D0" w:rsidR="009C0349" w:rsidRPr="00A363A9" w:rsidRDefault="009C0349" w:rsidP="00EA7963">
      <w:pPr>
        <w:pStyle w:val="ListParagraph"/>
        <w:numPr>
          <w:ilvl w:val="0"/>
          <w:numId w:val="13"/>
        </w:numPr>
        <w:spacing w:line="360" w:lineRule="auto"/>
        <w:jc w:val="both"/>
        <w:rPr>
          <w:rFonts w:cs="Arial"/>
          <w:sz w:val="24"/>
          <w:szCs w:val="24"/>
        </w:rPr>
      </w:pPr>
      <w:r>
        <w:rPr>
          <w:rFonts w:cs="Arial"/>
          <w:sz w:val="24"/>
          <w:szCs w:val="24"/>
        </w:rPr>
        <w:t xml:space="preserve">They </w:t>
      </w:r>
      <w:r w:rsidR="0088386C">
        <w:rPr>
          <w:rFonts w:cs="Arial"/>
          <w:sz w:val="24"/>
          <w:szCs w:val="24"/>
        </w:rPr>
        <w:t>have not</w:t>
      </w:r>
      <w:r>
        <w:rPr>
          <w:rFonts w:cs="Arial"/>
          <w:sz w:val="24"/>
          <w:szCs w:val="24"/>
        </w:rPr>
        <w:t xml:space="preserve"> attempt</w:t>
      </w:r>
      <w:r w:rsidR="0088386C">
        <w:rPr>
          <w:rFonts w:cs="Arial"/>
          <w:sz w:val="24"/>
          <w:szCs w:val="24"/>
        </w:rPr>
        <w:t>ed</w:t>
      </w:r>
      <w:r>
        <w:rPr>
          <w:rFonts w:cs="Arial"/>
          <w:sz w:val="24"/>
          <w:szCs w:val="24"/>
        </w:rPr>
        <w:t xml:space="preserve"> to assess any potential </w:t>
      </w:r>
      <w:r>
        <w:rPr>
          <w:rFonts w:cs="Arial"/>
          <w:i/>
          <w:iCs/>
          <w:sz w:val="24"/>
          <w:szCs w:val="24"/>
        </w:rPr>
        <w:t>mechanisms</w:t>
      </w:r>
      <w:r w:rsidR="00F32321">
        <w:rPr>
          <w:rFonts w:cs="Arial"/>
          <w:sz w:val="24"/>
          <w:szCs w:val="24"/>
        </w:rPr>
        <w:t xml:space="preserve"> </w:t>
      </w:r>
      <w:r w:rsidR="00A1723A">
        <w:rPr>
          <w:rFonts w:cs="Arial"/>
          <w:sz w:val="24"/>
          <w:szCs w:val="24"/>
        </w:rPr>
        <w:t>or moderators</w:t>
      </w:r>
      <w:r>
        <w:rPr>
          <w:rFonts w:cs="Arial"/>
          <w:sz w:val="24"/>
          <w:szCs w:val="24"/>
        </w:rPr>
        <w:t xml:space="preserve"> of the effect of uncertainty tolerance on resource use</w:t>
      </w:r>
      <w:r w:rsidR="00366011">
        <w:rPr>
          <w:rFonts w:cs="Arial"/>
          <w:sz w:val="24"/>
          <w:szCs w:val="24"/>
        </w:rPr>
        <w:t>.</w:t>
      </w:r>
      <w:r w:rsidR="00A1723A">
        <w:rPr>
          <w:rFonts w:cs="Arial"/>
          <w:sz w:val="24"/>
          <w:szCs w:val="24"/>
        </w:rPr>
        <w:t xml:space="preserve"> </w:t>
      </w:r>
      <w:r w:rsidR="00751B4E">
        <w:rPr>
          <w:rFonts w:cs="Arial"/>
          <w:sz w:val="24"/>
          <w:szCs w:val="24"/>
        </w:rPr>
        <w:t xml:space="preserve">This would be useful to </w:t>
      </w:r>
      <w:r w:rsidR="00751B4E">
        <w:rPr>
          <w:rFonts w:cs="Arial"/>
          <w:sz w:val="24"/>
          <w:szCs w:val="24"/>
        </w:rPr>
        <w:lastRenderedPageBreak/>
        <w:t>predict when and how the effect may occur</w:t>
      </w:r>
      <w:r w:rsidR="00FE56C0">
        <w:rPr>
          <w:rFonts w:cs="Arial"/>
          <w:sz w:val="24"/>
          <w:szCs w:val="24"/>
        </w:rPr>
        <w:t xml:space="preserve"> for theor</w:t>
      </w:r>
      <w:r w:rsidR="00B63B71">
        <w:rPr>
          <w:rFonts w:cs="Arial"/>
          <w:sz w:val="24"/>
          <w:szCs w:val="24"/>
        </w:rPr>
        <w:t>etical</w:t>
      </w:r>
      <w:r w:rsidR="00337616">
        <w:rPr>
          <w:rFonts w:cs="Arial"/>
          <w:sz w:val="24"/>
          <w:szCs w:val="24"/>
        </w:rPr>
        <w:t>/</w:t>
      </w:r>
      <w:r w:rsidR="00FE56C0">
        <w:rPr>
          <w:rFonts w:cs="Arial"/>
          <w:sz w:val="24"/>
          <w:szCs w:val="24"/>
        </w:rPr>
        <w:t>intervention development</w:t>
      </w:r>
      <w:r w:rsidR="00653F9D">
        <w:rPr>
          <w:rFonts w:cs="Arial"/>
          <w:sz w:val="24"/>
          <w:szCs w:val="24"/>
        </w:rPr>
        <w:t xml:space="preserve">. </w:t>
      </w:r>
    </w:p>
    <w:p w14:paraId="77E4D505" w14:textId="381040B8" w:rsidR="00EA7963" w:rsidRPr="005F75C8" w:rsidRDefault="007C792D" w:rsidP="00EA7963">
      <w:pPr>
        <w:spacing w:line="360" w:lineRule="auto"/>
        <w:jc w:val="both"/>
        <w:rPr>
          <w:rFonts w:cs="Arial"/>
          <w:sz w:val="24"/>
          <w:szCs w:val="24"/>
        </w:rPr>
      </w:pPr>
      <w:r>
        <w:rPr>
          <w:sz w:val="24"/>
          <w:szCs w:val="24"/>
        </w:rPr>
        <w:tab/>
        <w:t xml:space="preserve">Further, across all </w:t>
      </w:r>
      <w:r w:rsidR="00F60529">
        <w:rPr>
          <w:sz w:val="24"/>
          <w:szCs w:val="24"/>
        </w:rPr>
        <w:t xml:space="preserve">medical </w:t>
      </w:r>
      <w:r>
        <w:rPr>
          <w:sz w:val="24"/>
          <w:szCs w:val="24"/>
        </w:rPr>
        <w:t xml:space="preserve">contexts, </w:t>
      </w:r>
      <w:r w:rsidR="00841E3B">
        <w:rPr>
          <w:rFonts w:cs="Arial"/>
          <w:sz w:val="24"/>
          <w:szCs w:val="24"/>
        </w:rPr>
        <w:t>to the author’s knowledge,</w:t>
      </w:r>
      <w:r w:rsidR="00DE2D35">
        <w:rPr>
          <w:rFonts w:cs="Arial"/>
          <w:sz w:val="24"/>
          <w:szCs w:val="24"/>
        </w:rPr>
        <w:t xml:space="preserve"> </w:t>
      </w:r>
      <w:r w:rsidR="001058A8">
        <w:rPr>
          <w:rFonts w:cs="Arial"/>
          <w:sz w:val="24"/>
          <w:szCs w:val="24"/>
        </w:rPr>
        <w:t xml:space="preserve">there has </w:t>
      </w:r>
      <w:r w:rsidR="00366011">
        <w:rPr>
          <w:rFonts w:cs="Arial"/>
          <w:sz w:val="24"/>
          <w:szCs w:val="24"/>
        </w:rPr>
        <w:t xml:space="preserve">also </w:t>
      </w:r>
      <w:r w:rsidR="001058A8">
        <w:rPr>
          <w:rFonts w:cs="Arial"/>
          <w:sz w:val="24"/>
          <w:szCs w:val="24"/>
        </w:rPr>
        <w:t>been no research investigat</w:t>
      </w:r>
      <w:r w:rsidR="00E27515">
        <w:rPr>
          <w:rFonts w:cs="Arial"/>
          <w:sz w:val="24"/>
          <w:szCs w:val="24"/>
        </w:rPr>
        <w:t>ing</w:t>
      </w:r>
      <w:r w:rsidR="001058A8">
        <w:rPr>
          <w:rFonts w:cs="Arial"/>
          <w:sz w:val="24"/>
          <w:szCs w:val="24"/>
        </w:rPr>
        <w:t xml:space="preserve"> the relationship between clinician uncertainty tolerance and their patients’ health outcomes</w:t>
      </w:r>
      <w:r w:rsidR="009B0E4B">
        <w:rPr>
          <w:rFonts w:cs="Arial"/>
          <w:sz w:val="24"/>
          <w:szCs w:val="24"/>
        </w:rPr>
        <w:t xml:space="preserve">. </w:t>
      </w:r>
      <w:r w:rsidR="00E27515">
        <w:rPr>
          <w:rFonts w:cs="Arial"/>
          <w:sz w:val="24"/>
          <w:szCs w:val="24"/>
        </w:rPr>
        <w:t xml:space="preserve">This is </w:t>
      </w:r>
      <w:r w:rsidR="00486AE8">
        <w:rPr>
          <w:rFonts w:cs="Arial"/>
          <w:sz w:val="24"/>
          <w:szCs w:val="24"/>
        </w:rPr>
        <w:t xml:space="preserve">an </w:t>
      </w:r>
      <w:r w:rsidR="00214FDA">
        <w:rPr>
          <w:rFonts w:cs="Arial"/>
          <w:sz w:val="24"/>
          <w:szCs w:val="24"/>
        </w:rPr>
        <w:t>important gap</w:t>
      </w:r>
      <w:r w:rsidR="00E27515">
        <w:rPr>
          <w:rFonts w:cs="Arial"/>
          <w:sz w:val="24"/>
          <w:szCs w:val="24"/>
        </w:rPr>
        <w:t xml:space="preserve">; </w:t>
      </w:r>
      <w:r w:rsidR="002B4BE8">
        <w:rPr>
          <w:rFonts w:cs="Arial"/>
          <w:sz w:val="24"/>
          <w:szCs w:val="24"/>
        </w:rPr>
        <w:t>in converse to increased Type</w:t>
      </w:r>
      <w:r w:rsidR="00237B40">
        <w:rPr>
          <w:rFonts w:cs="Arial"/>
          <w:sz w:val="24"/>
          <w:szCs w:val="24"/>
        </w:rPr>
        <w:t>-</w:t>
      </w:r>
      <w:r w:rsidR="002B4BE8">
        <w:rPr>
          <w:rFonts w:cs="Arial"/>
          <w:sz w:val="24"/>
          <w:szCs w:val="24"/>
        </w:rPr>
        <w:t xml:space="preserve">I errors in low tolerance clinicians, </w:t>
      </w:r>
      <w:r w:rsidR="00E27515">
        <w:rPr>
          <w:rFonts w:cs="Arial"/>
          <w:sz w:val="24"/>
          <w:szCs w:val="24"/>
        </w:rPr>
        <w:t xml:space="preserve">those high in uncertainty tolerance may make more risky decisions, which could negatively </w:t>
      </w:r>
      <w:r w:rsidR="00237B40">
        <w:rPr>
          <w:rFonts w:cs="Arial"/>
          <w:sz w:val="24"/>
          <w:szCs w:val="24"/>
        </w:rPr>
        <w:t>affect</w:t>
      </w:r>
      <w:r w:rsidR="00E27515">
        <w:rPr>
          <w:rFonts w:cs="Arial"/>
          <w:sz w:val="24"/>
          <w:szCs w:val="24"/>
        </w:rPr>
        <w:t xml:space="preserve"> patients</w:t>
      </w:r>
      <w:r w:rsidR="00237B40">
        <w:rPr>
          <w:rFonts w:cs="Arial"/>
          <w:sz w:val="24"/>
          <w:szCs w:val="24"/>
        </w:rPr>
        <w:t xml:space="preserve"> (</w:t>
      </w:r>
      <w:proofErr w:type="gramStart"/>
      <w:r w:rsidR="00237B40">
        <w:rPr>
          <w:rFonts w:cs="Arial"/>
          <w:sz w:val="24"/>
          <w:szCs w:val="24"/>
        </w:rPr>
        <w:t>i.e.</w:t>
      </w:r>
      <w:proofErr w:type="gramEnd"/>
      <w:r w:rsidR="00237B40">
        <w:rPr>
          <w:rFonts w:cs="Arial"/>
          <w:sz w:val="24"/>
          <w:szCs w:val="24"/>
        </w:rPr>
        <w:t xml:space="preserve"> make Type-II errors)</w:t>
      </w:r>
      <w:r w:rsidR="00E27515">
        <w:rPr>
          <w:rFonts w:cs="Arial"/>
          <w:sz w:val="24"/>
          <w:szCs w:val="24"/>
        </w:rPr>
        <w:t xml:space="preserve">. </w:t>
      </w:r>
      <w:r w:rsidR="008144D5">
        <w:rPr>
          <w:rFonts w:cs="Arial"/>
          <w:sz w:val="24"/>
          <w:szCs w:val="24"/>
        </w:rPr>
        <w:t>Equally</w:t>
      </w:r>
      <w:r w:rsidR="001562A4">
        <w:rPr>
          <w:rFonts w:cs="Arial"/>
          <w:sz w:val="24"/>
          <w:szCs w:val="24"/>
        </w:rPr>
        <w:t xml:space="preserve">, </w:t>
      </w:r>
      <w:r w:rsidR="00EA7963">
        <w:rPr>
          <w:rFonts w:cs="Arial"/>
          <w:sz w:val="24"/>
          <w:szCs w:val="24"/>
        </w:rPr>
        <w:t>it is conceivable that high uncertainty tolerance may instead facilitate a more measured, uninterrupted decision-making process where potential risks are appraised and balanced more appropriately</w:t>
      </w:r>
      <w:r w:rsidR="00AF5D1F">
        <w:rPr>
          <w:rFonts w:cs="Arial"/>
          <w:sz w:val="24"/>
          <w:szCs w:val="24"/>
        </w:rPr>
        <w:t xml:space="preserve">. This </w:t>
      </w:r>
      <w:r w:rsidR="002F4676">
        <w:rPr>
          <w:rFonts w:cs="Arial"/>
          <w:sz w:val="24"/>
          <w:szCs w:val="24"/>
        </w:rPr>
        <w:t>due to</w:t>
      </w:r>
      <w:r w:rsidR="00EA7963">
        <w:rPr>
          <w:rFonts w:cs="Arial"/>
          <w:sz w:val="24"/>
          <w:szCs w:val="24"/>
        </w:rPr>
        <w:t xml:space="preserve"> evidence show</w:t>
      </w:r>
      <w:r w:rsidR="002F4676">
        <w:rPr>
          <w:rFonts w:cs="Arial"/>
          <w:sz w:val="24"/>
          <w:szCs w:val="24"/>
        </w:rPr>
        <w:t>ing</w:t>
      </w:r>
      <w:r w:rsidR="00EA7963">
        <w:rPr>
          <w:rFonts w:cs="Arial"/>
          <w:sz w:val="24"/>
          <w:szCs w:val="24"/>
        </w:rPr>
        <w:t xml:space="preserve"> that high tolerance may lead to </w:t>
      </w:r>
      <w:r w:rsidR="00EA42EB">
        <w:rPr>
          <w:rFonts w:cs="Arial"/>
          <w:sz w:val="24"/>
          <w:szCs w:val="24"/>
        </w:rPr>
        <w:t xml:space="preserve">clinician </w:t>
      </w:r>
      <w:r w:rsidR="005F75C8">
        <w:rPr>
          <w:rFonts w:cs="Arial"/>
          <w:sz w:val="24"/>
          <w:szCs w:val="24"/>
        </w:rPr>
        <w:t>higher resilience (</w:t>
      </w:r>
      <w:r w:rsidR="005F75C8" w:rsidRPr="006C1AF0">
        <w:rPr>
          <w:rFonts w:cs="Arial"/>
          <w:sz w:val="24"/>
          <w:szCs w:val="24"/>
        </w:rPr>
        <w:t>Cooke et al. 2013</w:t>
      </w:r>
      <w:r w:rsidR="005F75C8">
        <w:rPr>
          <w:rFonts w:cs="Arial"/>
          <w:sz w:val="24"/>
          <w:szCs w:val="24"/>
        </w:rPr>
        <w:t xml:space="preserve">) and </w:t>
      </w:r>
      <w:r w:rsidR="00EA7963">
        <w:rPr>
          <w:rFonts w:cs="Arial"/>
          <w:sz w:val="24"/>
          <w:szCs w:val="24"/>
        </w:rPr>
        <w:t xml:space="preserve">lower </w:t>
      </w:r>
      <w:r w:rsidR="005F75C8">
        <w:rPr>
          <w:rFonts w:cs="Arial"/>
          <w:sz w:val="24"/>
          <w:szCs w:val="24"/>
        </w:rPr>
        <w:t>distress (</w:t>
      </w:r>
      <w:r w:rsidR="005F75C8" w:rsidRPr="006C1AF0">
        <w:rPr>
          <w:rFonts w:cs="Arial"/>
          <w:sz w:val="24"/>
          <w:szCs w:val="24"/>
        </w:rPr>
        <w:t>Lally and Cantillon, 2014</w:t>
      </w:r>
      <w:r w:rsidR="005F75C8">
        <w:rPr>
          <w:rFonts w:cs="Arial"/>
          <w:sz w:val="24"/>
          <w:szCs w:val="24"/>
        </w:rPr>
        <w:t>), worry (</w:t>
      </w:r>
      <w:r w:rsidR="005F75C8" w:rsidRPr="006C1AF0">
        <w:rPr>
          <w:rFonts w:cs="Arial"/>
          <w:sz w:val="24"/>
          <w:szCs w:val="24"/>
        </w:rPr>
        <w:t>Turner et al. 2014</w:t>
      </w:r>
      <w:r w:rsidR="005F75C8">
        <w:rPr>
          <w:rFonts w:cs="Arial"/>
          <w:sz w:val="24"/>
          <w:szCs w:val="24"/>
        </w:rPr>
        <w:t>), burnout (</w:t>
      </w:r>
      <w:r w:rsidR="005F75C8" w:rsidRPr="006C1AF0">
        <w:rPr>
          <w:rFonts w:cs="Arial"/>
          <w:sz w:val="24"/>
          <w:szCs w:val="24"/>
        </w:rPr>
        <w:t xml:space="preserve">Kuhn et al. 2009; Cooke et al. 2013; </w:t>
      </w:r>
      <w:proofErr w:type="spellStart"/>
      <w:r w:rsidR="005F75C8" w:rsidRPr="006C1AF0">
        <w:rPr>
          <w:rFonts w:cs="Arial"/>
          <w:sz w:val="24"/>
          <w:szCs w:val="24"/>
        </w:rPr>
        <w:t>Kimo</w:t>
      </w:r>
      <w:proofErr w:type="spellEnd"/>
      <w:r w:rsidR="005F75C8" w:rsidRPr="006C1AF0">
        <w:rPr>
          <w:rFonts w:cs="Arial"/>
          <w:sz w:val="24"/>
          <w:szCs w:val="24"/>
        </w:rPr>
        <w:t xml:space="preserve"> </w:t>
      </w:r>
      <w:proofErr w:type="spellStart"/>
      <w:r w:rsidR="005F75C8" w:rsidRPr="006C1AF0">
        <w:rPr>
          <w:rFonts w:cs="Arial"/>
          <w:sz w:val="24"/>
          <w:szCs w:val="24"/>
        </w:rPr>
        <w:t>Takayesu</w:t>
      </w:r>
      <w:proofErr w:type="spellEnd"/>
      <w:r w:rsidR="005F75C8" w:rsidRPr="006C1AF0">
        <w:rPr>
          <w:rFonts w:cs="Arial"/>
          <w:sz w:val="24"/>
          <w:szCs w:val="24"/>
        </w:rPr>
        <w:t xml:space="preserve"> et al. 2014</w:t>
      </w:r>
      <w:r w:rsidR="005F75C8">
        <w:rPr>
          <w:rFonts w:cs="Arial"/>
          <w:sz w:val="24"/>
          <w:szCs w:val="24"/>
        </w:rPr>
        <w:t>), and comfort with grief/loss (</w:t>
      </w:r>
      <w:r w:rsidR="005F75C8" w:rsidRPr="006C1AF0">
        <w:rPr>
          <w:rFonts w:cs="Arial"/>
          <w:sz w:val="24"/>
          <w:szCs w:val="24"/>
        </w:rPr>
        <w:t>Geller et al. 2010</w:t>
      </w:r>
      <w:r w:rsidR="005F75C8">
        <w:rPr>
          <w:rFonts w:cs="Arial"/>
          <w:sz w:val="24"/>
          <w:szCs w:val="24"/>
        </w:rPr>
        <w:t xml:space="preserve">). </w:t>
      </w:r>
      <w:r w:rsidR="000C1E0F">
        <w:rPr>
          <w:rFonts w:cs="Arial"/>
          <w:sz w:val="24"/>
          <w:szCs w:val="24"/>
        </w:rPr>
        <w:t xml:space="preserve">As such, uncertainty tolerance may be associated with </w:t>
      </w:r>
      <w:r w:rsidR="00EA7963">
        <w:rPr>
          <w:rFonts w:cs="Arial"/>
          <w:sz w:val="24"/>
          <w:szCs w:val="24"/>
        </w:rPr>
        <w:t>less ‘cognitive load’ (</w:t>
      </w:r>
      <w:proofErr w:type="gramStart"/>
      <w:r w:rsidR="00EA7963">
        <w:rPr>
          <w:rFonts w:cs="Arial"/>
          <w:sz w:val="24"/>
          <w:szCs w:val="24"/>
        </w:rPr>
        <w:t>i.e.</w:t>
      </w:r>
      <w:proofErr w:type="gramEnd"/>
      <w:r w:rsidR="00EA7963">
        <w:rPr>
          <w:rFonts w:cs="Arial"/>
          <w:sz w:val="24"/>
          <w:szCs w:val="24"/>
        </w:rPr>
        <w:t xml:space="preserve"> more </w:t>
      </w:r>
      <w:r w:rsidR="009F6F70">
        <w:rPr>
          <w:rFonts w:cs="Arial"/>
          <w:sz w:val="24"/>
          <w:szCs w:val="24"/>
        </w:rPr>
        <w:t>mental capacity</w:t>
      </w:r>
      <w:r w:rsidR="00EA7963">
        <w:rPr>
          <w:rFonts w:cs="Arial"/>
          <w:sz w:val="24"/>
          <w:szCs w:val="24"/>
        </w:rPr>
        <w:t>)</w:t>
      </w:r>
      <w:r w:rsidR="000C1E0F">
        <w:rPr>
          <w:rFonts w:cs="Arial"/>
          <w:sz w:val="24"/>
          <w:szCs w:val="24"/>
        </w:rPr>
        <w:t xml:space="preserve"> and thus </w:t>
      </w:r>
      <w:r w:rsidR="00616560">
        <w:rPr>
          <w:rFonts w:cs="Arial"/>
          <w:sz w:val="24"/>
          <w:szCs w:val="24"/>
        </w:rPr>
        <w:t>better</w:t>
      </w:r>
      <w:r w:rsidR="000C1E0F">
        <w:rPr>
          <w:rFonts w:cs="Arial"/>
          <w:sz w:val="24"/>
          <w:szCs w:val="24"/>
        </w:rPr>
        <w:t xml:space="preserve"> decision-making</w:t>
      </w:r>
      <w:r w:rsidR="00EA7963">
        <w:rPr>
          <w:rFonts w:cs="Arial"/>
          <w:sz w:val="24"/>
          <w:szCs w:val="24"/>
        </w:rPr>
        <w:t xml:space="preserve">. </w:t>
      </w:r>
      <w:r w:rsidR="00343B85">
        <w:rPr>
          <w:rFonts w:cs="Arial"/>
          <w:sz w:val="24"/>
          <w:szCs w:val="24"/>
        </w:rPr>
        <w:t xml:space="preserve">If this hypothesis is true, this would be more justification for helping clinicians </w:t>
      </w:r>
      <w:r w:rsidR="00BF1344">
        <w:rPr>
          <w:rFonts w:cs="Arial"/>
          <w:sz w:val="24"/>
          <w:szCs w:val="24"/>
        </w:rPr>
        <w:t>tolerate</w:t>
      </w:r>
      <w:r w:rsidR="00343B85">
        <w:rPr>
          <w:rFonts w:cs="Arial"/>
          <w:sz w:val="24"/>
          <w:szCs w:val="24"/>
        </w:rPr>
        <w:t xml:space="preserve"> their uncertainty. </w:t>
      </w:r>
    </w:p>
    <w:p w14:paraId="714B3A51" w14:textId="29633E2C" w:rsidR="00A15740" w:rsidRDefault="00A15740" w:rsidP="00A15740">
      <w:pPr>
        <w:spacing w:line="360" w:lineRule="auto"/>
        <w:jc w:val="both"/>
        <w:rPr>
          <w:sz w:val="24"/>
          <w:szCs w:val="24"/>
        </w:rPr>
      </w:pPr>
    </w:p>
    <w:p w14:paraId="0CE76E00" w14:textId="78FEF8FA" w:rsidR="00507AAF" w:rsidRDefault="0090720C" w:rsidP="00507AAF">
      <w:pPr>
        <w:spacing w:line="360" w:lineRule="auto"/>
        <w:rPr>
          <w:b/>
          <w:bCs/>
          <w:sz w:val="28"/>
          <w:szCs w:val="28"/>
        </w:rPr>
      </w:pPr>
      <w:r>
        <w:rPr>
          <w:b/>
          <w:bCs/>
          <w:sz w:val="28"/>
          <w:szCs w:val="28"/>
        </w:rPr>
        <w:t>Aims</w:t>
      </w:r>
      <w:r w:rsidR="00FC05B0">
        <w:rPr>
          <w:b/>
          <w:bCs/>
          <w:sz w:val="28"/>
          <w:szCs w:val="28"/>
        </w:rPr>
        <w:t xml:space="preserve">, Objectives and </w:t>
      </w:r>
      <w:r w:rsidR="00507AAF" w:rsidRPr="00A77513">
        <w:rPr>
          <w:b/>
          <w:bCs/>
          <w:sz w:val="28"/>
          <w:szCs w:val="28"/>
        </w:rPr>
        <w:t>Rationale</w:t>
      </w:r>
    </w:p>
    <w:p w14:paraId="6C950EF5" w14:textId="544D5728" w:rsidR="00E540CF" w:rsidRDefault="00630639" w:rsidP="00935BB6">
      <w:pPr>
        <w:spacing w:line="360" w:lineRule="auto"/>
        <w:jc w:val="both"/>
        <w:rPr>
          <w:sz w:val="24"/>
          <w:szCs w:val="24"/>
        </w:rPr>
      </w:pPr>
      <w:r>
        <w:rPr>
          <w:sz w:val="24"/>
          <w:szCs w:val="24"/>
        </w:rPr>
        <w:t>In a healthcare system under immense financial pressures</w:t>
      </w:r>
      <w:r w:rsidR="0083772C">
        <w:rPr>
          <w:sz w:val="24"/>
          <w:szCs w:val="24"/>
        </w:rPr>
        <w:t xml:space="preserve"> (Robertson et al. 2017)</w:t>
      </w:r>
      <w:r>
        <w:rPr>
          <w:sz w:val="24"/>
          <w:szCs w:val="24"/>
        </w:rPr>
        <w:t xml:space="preserve">, and with doctor burnout </w:t>
      </w:r>
      <w:r w:rsidR="00906BFD">
        <w:rPr>
          <w:sz w:val="24"/>
          <w:szCs w:val="24"/>
        </w:rPr>
        <w:t xml:space="preserve">rates </w:t>
      </w:r>
      <w:r>
        <w:rPr>
          <w:sz w:val="24"/>
          <w:szCs w:val="24"/>
        </w:rPr>
        <w:t>at high levels (</w:t>
      </w:r>
      <w:r w:rsidRPr="006C1AF0">
        <w:rPr>
          <w:sz w:val="24"/>
          <w:szCs w:val="24"/>
        </w:rPr>
        <w:t>Hall et al. 2016)</w:t>
      </w:r>
      <w:r>
        <w:rPr>
          <w:sz w:val="24"/>
          <w:szCs w:val="24"/>
        </w:rPr>
        <w:t>, g</w:t>
      </w:r>
      <w:r w:rsidRPr="006C1AF0">
        <w:rPr>
          <w:sz w:val="24"/>
          <w:szCs w:val="24"/>
        </w:rPr>
        <w:t xml:space="preserve">iven that 1. </w:t>
      </w:r>
      <w:r w:rsidR="0083772C">
        <w:rPr>
          <w:sz w:val="24"/>
          <w:szCs w:val="24"/>
        </w:rPr>
        <w:t xml:space="preserve">low </w:t>
      </w:r>
      <w:r w:rsidRPr="006C1AF0">
        <w:rPr>
          <w:sz w:val="24"/>
          <w:szCs w:val="24"/>
        </w:rPr>
        <w:t>uncertainty tolerance</w:t>
      </w:r>
      <w:r w:rsidR="0083772C">
        <w:rPr>
          <w:sz w:val="24"/>
          <w:szCs w:val="24"/>
        </w:rPr>
        <w:t xml:space="preserve"> amongst doctors</w:t>
      </w:r>
      <w:r w:rsidRPr="006C1AF0">
        <w:rPr>
          <w:sz w:val="24"/>
          <w:szCs w:val="24"/>
        </w:rPr>
        <w:t xml:space="preserve"> has shown to lead to resource overuse generally, </w:t>
      </w:r>
      <w:r>
        <w:rPr>
          <w:sz w:val="24"/>
          <w:szCs w:val="24"/>
        </w:rPr>
        <w:t xml:space="preserve">and 2. higher tolerance is associated with higher wellbeing (Strout et al. 2018), supporting </w:t>
      </w:r>
      <w:r w:rsidR="00E9127B">
        <w:rPr>
          <w:sz w:val="24"/>
          <w:szCs w:val="24"/>
        </w:rPr>
        <w:t xml:space="preserve">NHS </w:t>
      </w:r>
      <w:r>
        <w:rPr>
          <w:sz w:val="24"/>
          <w:szCs w:val="24"/>
        </w:rPr>
        <w:t>doctors to become more tolerant to uncertainty through intervention(s) -</w:t>
      </w:r>
      <w:r w:rsidRPr="006B086D">
        <w:rPr>
          <w:sz w:val="24"/>
          <w:szCs w:val="24"/>
        </w:rPr>
        <w:t xml:space="preserve"> </w:t>
      </w:r>
      <w:r>
        <w:rPr>
          <w:sz w:val="24"/>
          <w:szCs w:val="24"/>
        </w:rPr>
        <w:t>be they psychological (</w:t>
      </w:r>
      <w:proofErr w:type="gramStart"/>
      <w:r>
        <w:rPr>
          <w:sz w:val="24"/>
          <w:szCs w:val="24"/>
        </w:rPr>
        <w:t>e.g.</w:t>
      </w:r>
      <w:proofErr w:type="gramEnd"/>
      <w:r>
        <w:rPr>
          <w:sz w:val="24"/>
          <w:szCs w:val="24"/>
        </w:rPr>
        <w:t xml:space="preserve"> face</w:t>
      </w:r>
      <w:r w:rsidR="00906BFD">
        <w:rPr>
          <w:sz w:val="24"/>
          <w:szCs w:val="24"/>
        </w:rPr>
        <w:t>-</w:t>
      </w:r>
      <w:r>
        <w:rPr>
          <w:sz w:val="24"/>
          <w:szCs w:val="24"/>
        </w:rPr>
        <w:t>to</w:t>
      </w:r>
      <w:r w:rsidR="00906BFD">
        <w:rPr>
          <w:sz w:val="24"/>
          <w:szCs w:val="24"/>
        </w:rPr>
        <w:t>-</w:t>
      </w:r>
      <w:r>
        <w:rPr>
          <w:sz w:val="24"/>
          <w:szCs w:val="24"/>
        </w:rPr>
        <w:t xml:space="preserve">face support) or physical (e.g. decision support systems) - may be doubly beneficial. </w:t>
      </w:r>
      <w:r w:rsidR="002C2FDE">
        <w:rPr>
          <w:sz w:val="24"/>
          <w:szCs w:val="24"/>
        </w:rPr>
        <w:t>G</w:t>
      </w:r>
      <w:r>
        <w:rPr>
          <w:sz w:val="24"/>
          <w:szCs w:val="24"/>
        </w:rPr>
        <w:t xml:space="preserve">iven that tolerance has shown to change with experience (Strout et al. 2018), uncertainty tolerance may be malleable and particularly amenable to change. </w:t>
      </w:r>
    </w:p>
    <w:p w14:paraId="75BFC51A" w14:textId="392EC16C" w:rsidR="00507AAF" w:rsidRDefault="00E540CF" w:rsidP="00507AAF">
      <w:pPr>
        <w:spacing w:line="360" w:lineRule="auto"/>
        <w:jc w:val="both"/>
        <w:rPr>
          <w:sz w:val="24"/>
          <w:szCs w:val="24"/>
        </w:rPr>
      </w:pPr>
      <w:r>
        <w:rPr>
          <w:sz w:val="24"/>
          <w:szCs w:val="24"/>
        </w:rPr>
        <w:tab/>
      </w:r>
      <w:r w:rsidR="00921857">
        <w:rPr>
          <w:sz w:val="24"/>
          <w:szCs w:val="24"/>
        </w:rPr>
        <w:t>One</w:t>
      </w:r>
      <w:r w:rsidR="00A67BC5">
        <w:rPr>
          <w:sz w:val="24"/>
          <w:szCs w:val="24"/>
        </w:rPr>
        <w:t xml:space="preserve"> aim of this study is to first examine whether </w:t>
      </w:r>
      <w:r>
        <w:rPr>
          <w:sz w:val="24"/>
          <w:szCs w:val="24"/>
        </w:rPr>
        <w:t xml:space="preserve">an uncertainty tolerance intervention maybe useful in the UK emergency medicine context, by first assessing whether it </w:t>
      </w:r>
      <w:r w:rsidR="00A67BC5">
        <w:rPr>
          <w:i/>
          <w:iCs/>
          <w:sz w:val="24"/>
          <w:szCs w:val="24"/>
        </w:rPr>
        <w:t>is</w:t>
      </w:r>
      <w:r w:rsidR="00A67BC5">
        <w:rPr>
          <w:sz w:val="24"/>
          <w:szCs w:val="24"/>
        </w:rPr>
        <w:t xml:space="preserve"> associated with resource use</w:t>
      </w:r>
      <w:r w:rsidR="00A9193E">
        <w:rPr>
          <w:sz w:val="24"/>
          <w:szCs w:val="24"/>
        </w:rPr>
        <w:t xml:space="preserve"> here</w:t>
      </w:r>
      <w:r w:rsidR="001C30E4">
        <w:rPr>
          <w:sz w:val="24"/>
          <w:szCs w:val="24"/>
        </w:rPr>
        <w:t xml:space="preserve">. This will be done </w:t>
      </w:r>
      <w:r w:rsidR="00A67BC5">
        <w:rPr>
          <w:sz w:val="24"/>
          <w:szCs w:val="24"/>
        </w:rPr>
        <w:t xml:space="preserve">by addressing </w:t>
      </w:r>
      <w:r w:rsidR="00F622D4">
        <w:rPr>
          <w:sz w:val="24"/>
          <w:szCs w:val="24"/>
        </w:rPr>
        <w:t>key</w:t>
      </w:r>
      <w:r w:rsidR="00A67BC5">
        <w:rPr>
          <w:sz w:val="24"/>
          <w:szCs w:val="24"/>
        </w:rPr>
        <w:t xml:space="preserve"> limitations with previous studies</w:t>
      </w:r>
      <w:r w:rsidR="00935BB6">
        <w:rPr>
          <w:sz w:val="24"/>
          <w:szCs w:val="24"/>
        </w:rPr>
        <w:t>, primarily by a</w:t>
      </w:r>
      <w:r w:rsidR="00A67BC5" w:rsidRPr="00935BB6">
        <w:rPr>
          <w:sz w:val="24"/>
          <w:szCs w:val="24"/>
        </w:rPr>
        <w:t xml:space="preserve">ssessing </w:t>
      </w:r>
      <w:r w:rsidR="00935BB6">
        <w:rPr>
          <w:sz w:val="24"/>
          <w:szCs w:val="24"/>
        </w:rPr>
        <w:t xml:space="preserve">a </w:t>
      </w:r>
      <w:r w:rsidR="00935BB6" w:rsidRPr="00935BB6">
        <w:rPr>
          <w:sz w:val="24"/>
          <w:szCs w:val="24"/>
        </w:rPr>
        <w:t>broader</w:t>
      </w:r>
      <w:r w:rsidR="00A67BC5" w:rsidRPr="00935BB6">
        <w:rPr>
          <w:sz w:val="24"/>
          <w:szCs w:val="24"/>
        </w:rPr>
        <w:t xml:space="preserve"> </w:t>
      </w:r>
      <w:r w:rsidR="00935BB6">
        <w:rPr>
          <w:sz w:val="24"/>
          <w:szCs w:val="24"/>
        </w:rPr>
        <w:t xml:space="preserve">set of </w:t>
      </w:r>
      <w:r w:rsidR="00A67BC5" w:rsidRPr="00935BB6">
        <w:rPr>
          <w:sz w:val="24"/>
          <w:szCs w:val="24"/>
        </w:rPr>
        <w:t>outcomes</w:t>
      </w:r>
      <w:r w:rsidR="00AD11EF">
        <w:rPr>
          <w:sz w:val="24"/>
          <w:szCs w:val="24"/>
        </w:rPr>
        <w:t xml:space="preserve"> (</w:t>
      </w:r>
      <w:proofErr w:type="gramStart"/>
      <w:r w:rsidR="00AD11EF">
        <w:rPr>
          <w:sz w:val="24"/>
          <w:szCs w:val="24"/>
        </w:rPr>
        <w:t>e.g.</w:t>
      </w:r>
      <w:proofErr w:type="gramEnd"/>
      <w:r w:rsidR="00AD11EF">
        <w:rPr>
          <w:sz w:val="24"/>
          <w:szCs w:val="24"/>
        </w:rPr>
        <w:t xml:space="preserve"> admission rates, </w:t>
      </w:r>
      <w:r w:rsidR="00AD11EF">
        <w:rPr>
          <w:i/>
          <w:iCs/>
          <w:sz w:val="24"/>
          <w:szCs w:val="24"/>
        </w:rPr>
        <w:t xml:space="preserve">n </w:t>
      </w:r>
      <w:r w:rsidR="00AD11EF">
        <w:rPr>
          <w:sz w:val="24"/>
          <w:szCs w:val="24"/>
        </w:rPr>
        <w:t>tests/treatments requested a</w:t>
      </w:r>
      <w:r w:rsidR="001976A3">
        <w:rPr>
          <w:sz w:val="24"/>
          <w:szCs w:val="24"/>
        </w:rPr>
        <w:t>n</w:t>
      </w:r>
      <w:r w:rsidR="00AD11EF">
        <w:rPr>
          <w:sz w:val="24"/>
          <w:szCs w:val="24"/>
        </w:rPr>
        <w:t>d more)</w:t>
      </w:r>
      <w:r w:rsidR="001976A3">
        <w:rPr>
          <w:sz w:val="24"/>
          <w:szCs w:val="24"/>
        </w:rPr>
        <w:t xml:space="preserve">, </w:t>
      </w:r>
      <w:r w:rsidR="00654D09">
        <w:rPr>
          <w:sz w:val="24"/>
          <w:szCs w:val="24"/>
        </w:rPr>
        <w:t xml:space="preserve">including a broader cross-section of </w:t>
      </w:r>
      <w:r w:rsidR="00935BB6">
        <w:rPr>
          <w:sz w:val="24"/>
          <w:szCs w:val="24"/>
        </w:rPr>
        <w:t>patients</w:t>
      </w:r>
      <w:r w:rsidR="0034648F">
        <w:rPr>
          <w:sz w:val="24"/>
          <w:szCs w:val="24"/>
        </w:rPr>
        <w:t>,</w:t>
      </w:r>
      <w:r w:rsidR="00485BDA">
        <w:rPr>
          <w:sz w:val="24"/>
          <w:szCs w:val="24"/>
        </w:rPr>
        <w:t xml:space="preserve"> </w:t>
      </w:r>
      <w:r w:rsidR="00935BB6">
        <w:rPr>
          <w:sz w:val="24"/>
          <w:szCs w:val="24"/>
        </w:rPr>
        <w:t>and c</w:t>
      </w:r>
      <w:r w:rsidR="00A67BC5" w:rsidRPr="00935BB6">
        <w:rPr>
          <w:sz w:val="24"/>
          <w:szCs w:val="24"/>
        </w:rPr>
        <w:t>reating a more comprehensive</w:t>
      </w:r>
      <w:r w:rsidR="0013388C" w:rsidRPr="00935BB6">
        <w:rPr>
          <w:sz w:val="24"/>
          <w:szCs w:val="24"/>
        </w:rPr>
        <w:t xml:space="preserve"> measure of uncertainty </w:t>
      </w:r>
      <w:r w:rsidR="0013388C" w:rsidRPr="00935BB6">
        <w:rPr>
          <w:sz w:val="24"/>
          <w:szCs w:val="24"/>
        </w:rPr>
        <w:lastRenderedPageBreak/>
        <w:t>tolerance</w:t>
      </w:r>
      <w:r w:rsidR="00935BB6">
        <w:rPr>
          <w:sz w:val="24"/>
          <w:szCs w:val="24"/>
        </w:rPr>
        <w:t xml:space="preserve"> based on </w:t>
      </w:r>
      <w:proofErr w:type="spellStart"/>
      <w:r w:rsidR="00935BB6">
        <w:rPr>
          <w:sz w:val="24"/>
          <w:szCs w:val="24"/>
        </w:rPr>
        <w:t>Hillen</w:t>
      </w:r>
      <w:proofErr w:type="spellEnd"/>
      <w:r w:rsidR="00935BB6">
        <w:rPr>
          <w:sz w:val="24"/>
          <w:szCs w:val="24"/>
        </w:rPr>
        <w:t xml:space="preserve"> et al. (2017)</w:t>
      </w:r>
      <w:r w:rsidR="00921857">
        <w:rPr>
          <w:sz w:val="24"/>
          <w:szCs w:val="24"/>
        </w:rPr>
        <w:t xml:space="preserve">. </w:t>
      </w:r>
      <w:r>
        <w:rPr>
          <w:sz w:val="24"/>
          <w:szCs w:val="24"/>
        </w:rPr>
        <w:t>Another is to assess</w:t>
      </w:r>
      <w:r w:rsidR="000D64D9">
        <w:rPr>
          <w:sz w:val="24"/>
          <w:szCs w:val="24"/>
        </w:rPr>
        <w:t>, for the first time,</w:t>
      </w:r>
      <w:r w:rsidR="00140DA9">
        <w:rPr>
          <w:sz w:val="24"/>
          <w:szCs w:val="24"/>
        </w:rPr>
        <w:t xml:space="preserve"> </w:t>
      </w:r>
      <w:r>
        <w:rPr>
          <w:sz w:val="24"/>
          <w:szCs w:val="24"/>
        </w:rPr>
        <w:t xml:space="preserve">whether such an intervention may have </w:t>
      </w:r>
      <w:r w:rsidR="00471F39">
        <w:rPr>
          <w:sz w:val="24"/>
          <w:szCs w:val="24"/>
        </w:rPr>
        <w:t xml:space="preserve">unintended </w:t>
      </w:r>
      <w:r>
        <w:rPr>
          <w:sz w:val="24"/>
          <w:szCs w:val="24"/>
        </w:rPr>
        <w:t>consequences by assessing whether uncertainty tolerance is associated with negative patient outcomes (</w:t>
      </w:r>
      <w:proofErr w:type="gramStart"/>
      <w:r>
        <w:rPr>
          <w:sz w:val="24"/>
          <w:szCs w:val="24"/>
        </w:rPr>
        <w:t>e.g.</w:t>
      </w:r>
      <w:proofErr w:type="gramEnd"/>
      <w:r>
        <w:rPr>
          <w:sz w:val="24"/>
          <w:szCs w:val="24"/>
        </w:rPr>
        <w:t xml:space="preserve"> through risky decision-making). </w:t>
      </w:r>
      <w:r w:rsidR="00140DA9">
        <w:rPr>
          <w:sz w:val="24"/>
          <w:szCs w:val="24"/>
        </w:rPr>
        <w:t>Other</w:t>
      </w:r>
      <w:r w:rsidR="00507AAF">
        <w:rPr>
          <w:sz w:val="24"/>
          <w:szCs w:val="24"/>
        </w:rPr>
        <w:t xml:space="preserve"> aim</w:t>
      </w:r>
      <w:r w:rsidR="00140DA9">
        <w:rPr>
          <w:sz w:val="24"/>
          <w:szCs w:val="24"/>
        </w:rPr>
        <w:t>s</w:t>
      </w:r>
      <w:r w:rsidR="00647970">
        <w:rPr>
          <w:sz w:val="24"/>
          <w:szCs w:val="24"/>
        </w:rPr>
        <w:t xml:space="preserve"> </w:t>
      </w:r>
      <w:r w:rsidR="000A6942">
        <w:rPr>
          <w:sz w:val="24"/>
          <w:szCs w:val="24"/>
        </w:rPr>
        <w:t>are</w:t>
      </w:r>
      <w:r w:rsidR="00507AAF">
        <w:rPr>
          <w:sz w:val="24"/>
          <w:szCs w:val="24"/>
        </w:rPr>
        <w:t xml:space="preserve"> to assess factors</w:t>
      </w:r>
      <w:r w:rsidR="00F10857">
        <w:rPr>
          <w:sz w:val="24"/>
          <w:szCs w:val="24"/>
        </w:rPr>
        <w:t xml:space="preserve"> </w:t>
      </w:r>
      <w:r w:rsidR="00507AAF">
        <w:rPr>
          <w:sz w:val="24"/>
          <w:szCs w:val="24"/>
        </w:rPr>
        <w:t>associated with uncertainty tolerance to inform the development of interventions</w:t>
      </w:r>
      <w:r w:rsidR="00E02140">
        <w:rPr>
          <w:sz w:val="24"/>
          <w:szCs w:val="24"/>
        </w:rPr>
        <w:t xml:space="preserve"> (</w:t>
      </w:r>
      <w:proofErr w:type="gramStart"/>
      <w:r w:rsidR="00E02140">
        <w:rPr>
          <w:sz w:val="24"/>
          <w:szCs w:val="24"/>
        </w:rPr>
        <w:t>i.e.</w:t>
      </w:r>
      <w:proofErr w:type="gramEnd"/>
      <w:r w:rsidR="00E02140">
        <w:rPr>
          <w:sz w:val="24"/>
          <w:szCs w:val="24"/>
        </w:rPr>
        <w:t xml:space="preserve"> characterising </w:t>
      </w:r>
      <w:r w:rsidR="00E02140">
        <w:rPr>
          <w:i/>
          <w:iCs/>
          <w:sz w:val="24"/>
          <w:szCs w:val="24"/>
        </w:rPr>
        <w:t xml:space="preserve">who </w:t>
      </w:r>
      <w:r w:rsidR="00E02140">
        <w:rPr>
          <w:sz w:val="24"/>
          <w:szCs w:val="24"/>
        </w:rPr>
        <w:t>intervention recipients may be - allowing targeted intervention</w:t>
      </w:r>
      <w:r w:rsidR="00280ABB">
        <w:rPr>
          <w:sz w:val="24"/>
          <w:szCs w:val="24"/>
        </w:rPr>
        <w:t xml:space="preserve"> design</w:t>
      </w:r>
      <w:r w:rsidR="00E02140">
        <w:rPr>
          <w:sz w:val="24"/>
          <w:szCs w:val="24"/>
        </w:rPr>
        <w:t>)</w:t>
      </w:r>
      <w:r w:rsidR="00507AAF">
        <w:rPr>
          <w:sz w:val="24"/>
          <w:szCs w:val="24"/>
        </w:rPr>
        <w:t xml:space="preserve">, </w:t>
      </w:r>
      <w:r w:rsidR="005F3FC9">
        <w:rPr>
          <w:sz w:val="24"/>
          <w:szCs w:val="24"/>
        </w:rPr>
        <w:t xml:space="preserve">and to </w:t>
      </w:r>
      <w:r w:rsidR="009B6D65">
        <w:rPr>
          <w:sz w:val="24"/>
          <w:szCs w:val="24"/>
        </w:rPr>
        <w:t xml:space="preserve">advance </w:t>
      </w:r>
      <w:r w:rsidR="006B086D">
        <w:rPr>
          <w:sz w:val="24"/>
          <w:szCs w:val="24"/>
        </w:rPr>
        <w:t>theory by assessing mechanisms</w:t>
      </w:r>
      <w:r w:rsidR="007E3B4C">
        <w:rPr>
          <w:sz w:val="24"/>
          <w:szCs w:val="24"/>
        </w:rPr>
        <w:t>/moderators</w:t>
      </w:r>
      <w:r w:rsidR="006B086D">
        <w:rPr>
          <w:sz w:val="24"/>
          <w:szCs w:val="24"/>
        </w:rPr>
        <w:t xml:space="preserve"> for the effect of tolerance on outcomes</w:t>
      </w:r>
      <w:r w:rsidR="007E3B4C">
        <w:rPr>
          <w:sz w:val="24"/>
          <w:szCs w:val="24"/>
        </w:rPr>
        <w:t>.</w:t>
      </w:r>
    </w:p>
    <w:p w14:paraId="6B408960" w14:textId="0DE0B110" w:rsidR="00FA568A" w:rsidRPr="00951123" w:rsidRDefault="00FA568A" w:rsidP="00951123">
      <w:pPr>
        <w:spacing w:line="360" w:lineRule="auto"/>
        <w:jc w:val="both"/>
        <w:rPr>
          <w:sz w:val="24"/>
          <w:szCs w:val="24"/>
        </w:rPr>
      </w:pPr>
      <w:r>
        <w:rPr>
          <w:sz w:val="24"/>
          <w:szCs w:val="24"/>
        </w:rPr>
        <w:tab/>
      </w:r>
      <w:r w:rsidR="00F236EB">
        <w:rPr>
          <w:sz w:val="24"/>
          <w:szCs w:val="24"/>
        </w:rPr>
        <w:t>O</w:t>
      </w:r>
      <w:r>
        <w:rPr>
          <w:sz w:val="24"/>
          <w:szCs w:val="24"/>
        </w:rPr>
        <w:t>bjectives include:</w:t>
      </w:r>
    </w:p>
    <w:p w14:paraId="079251D4" w14:textId="77777777" w:rsidR="00951123" w:rsidRDefault="00951123" w:rsidP="00FA568A">
      <w:pPr>
        <w:spacing w:line="360" w:lineRule="auto"/>
        <w:jc w:val="both"/>
        <w:rPr>
          <w:rFonts w:cs="Arial"/>
          <w:b/>
          <w:bCs/>
          <w:i/>
          <w:iCs/>
          <w:sz w:val="24"/>
          <w:szCs w:val="24"/>
        </w:rPr>
      </w:pPr>
    </w:p>
    <w:p w14:paraId="25E32096" w14:textId="7FF57B90" w:rsidR="00FA568A" w:rsidRPr="0007089B" w:rsidRDefault="00FA568A" w:rsidP="00FA568A">
      <w:pPr>
        <w:spacing w:line="360" w:lineRule="auto"/>
        <w:jc w:val="both"/>
        <w:rPr>
          <w:rFonts w:cs="Arial"/>
          <w:b/>
          <w:bCs/>
          <w:i/>
          <w:iCs/>
          <w:sz w:val="24"/>
          <w:szCs w:val="24"/>
        </w:rPr>
      </w:pPr>
      <w:r w:rsidRPr="0007089B">
        <w:rPr>
          <w:rFonts w:cs="Arial"/>
          <w:b/>
          <w:bCs/>
          <w:i/>
          <w:iCs/>
          <w:sz w:val="24"/>
          <w:szCs w:val="24"/>
        </w:rPr>
        <w:t>Primary objectives</w:t>
      </w:r>
    </w:p>
    <w:p w14:paraId="01334B63" w14:textId="1359F814" w:rsidR="00FA568A" w:rsidRPr="00951123" w:rsidRDefault="00FA568A" w:rsidP="00FA568A">
      <w:pPr>
        <w:spacing w:line="360" w:lineRule="auto"/>
        <w:jc w:val="both"/>
        <w:rPr>
          <w:rFonts w:cs="Arial"/>
          <w:b/>
          <w:sz w:val="28"/>
          <w:szCs w:val="28"/>
        </w:rPr>
      </w:pPr>
      <w:r w:rsidRPr="006B0C10">
        <w:rPr>
          <w:rFonts w:cs="Arial"/>
          <w:sz w:val="24"/>
          <w:szCs w:val="24"/>
        </w:rPr>
        <w:t xml:space="preserve">To establish whether there is an association between </w:t>
      </w:r>
      <w:r w:rsidR="005805C0">
        <w:rPr>
          <w:rFonts w:cs="Arial"/>
          <w:sz w:val="24"/>
          <w:szCs w:val="24"/>
        </w:rPr>
        <w:t>emergency</w:t>
      </w:r>
      <w:r>
        <w:rPr>
          <w:rFonts w:cs="Arial"/>
          <w:sz w:val="24"/>
          <w:szCs w:val="24"/>
        </w:rPr>
        <w:t xml:space="preserve"> </w:t>
      </w:r>
      <w:r w:rsidRPr="006B0C10">
        <w:rPr>
          <w:rFonts w:cs="Arial"/>
          <w:sz w:val="24"/>
          <w:szCs w:val="24"/>
        </w:rPr>
        <w:t>doctors’ tolerance of uncertainty and patient outcomes and resource use.</w:t>
      </w:r>
      <w:r>
        <w:rPr>
          <w:rFonts w:cs="Arial"/>
          <w:sz w:val="24"/>
          <w:szCs w:val="24"/>
        </w:rPr>
        <w:t xml:space="preserve"> </w:t>
      </w:r>
    </w:p>
    <w:p w14:paraId="691057B0" w14:textId="77777777" w:rsidR="00951123" w:rsidRDefault="00951123" w:rsidP="00FA568A">
      <w:pPr>
        <w:spacing w:line="360" w:lineRule="auto"/>
        <w:jc w:val="both"/>
        <w:rPr>
          <w:b/>
          <w:bCs/>
          <w:i/>
          <w:iCs/>
          <w:sz w:val="24"/>
          <w:szCs w:val="24"/>
        </w:rPr>
      </w:pPr>
    </w:p>
    <w:p w14:paraId="27DFB99B" w14:textId="7D8EC45E" w:rsidR="00FA568A" w:rsidRPr="0007089B" w:rsidRDefault="00FA568A" w:rsidP="00FA568A">
      <w:pPr>
        <w:spacing w:line="360" w:lineRule="auto"/>
        <w:jc w:val="both"/>
        <w:rPr>
          <w:b/>
          <w:bCs/>
          <w:i/>
          <w:iCs/>
          <w:sz w:val="24"/>
          <w:szCs w:val="24"/>
        </w:rPr>
      </w:pPr>
      <w:r w:rsidRPr="0007089B">
        <w:rPr>
          <w:b/>
          <w:bCs/>
          <w:i/>
          <w:iCs/>
          <w:sz w:val="24"/>
          <w:szCs w:val="24"/>
        </w:rPr>
        <w:t>Secondary objectives</w:t>
      </w:r>
    </w:p>
    <w:p w14:paraId="4CE04254" w14:textId="4FCBFF21" w:rsidR="00FA568A" w:rsidRPr="00756F2A" w:rsidRDefault="00FA568A" w:rsidP="00FA568A">
      <w:pPr>
        <w:pStyle w:val="ListParagraph"/>
        <w:numPr>
          <w:ilvl w:val="0"/>
          <w:numId w:val="12"/>
        </w:numPr>
        <w:spacing w:line="360" w:lineRule="auto"/>
        <w:ind w:left="357" w:hanging="357"/>
        <w:jc w:val="both"/>
        <w:rPr>
          <w:rFonts w:cs="Arial"/>
          <w:sz w:val="24"/>
          <w:szCs w:val="24"/>
        </w:rPr>
      </w:pPr>
      <w:r>
        <w:rPr>
          <w:rFonts w:cs="Arial"/>
          <w:sz w:val="24"/>
          <w:szCs w:val="24"/>
        </w:rPr>
        <w:t xml:space="preserve">Develop a </w:t>
      </w:r>
      <w:r w:rsidRPr="00756F2A">
        <w:rPr>
          <w:rFonts w:cs="Arial"/>
          <w:sz w:val="24"/>
          <w:szCs w:val="24"/>
        </w:rPr>
        <w:t xml:space="preserve">comprehensive self-report measure of </w:t>
      </w:r>
      <w:r w:rsidR="00416F56">
        <w:rPr>
          <w:rFonts w:cs="Arial"/>
          <w:sz w:val="24"/>
          <w:szCs w:val="24"/>
        </w:rPr>
        <w:t xml:space="preserve">emergency </w:t>
      </w:r>
      <w:r w:rsidRPr="00756F2A">
        <w:rPr>
          <w:rFonts w:cs="Arial"/>
          <w:sz w:val="24"/>
          <w:szCs w:val="24"/>
        </w:rPr>
        <w:t xml:space="preserve">doctors’ uncertainty tolerance based on </w:t>
      </w:r>
      <w:proofErr w:type="spellStart"/>
      <w:r w:rsidRPr="00756F2A">
        <w:rPr>
          <w:rFonts w:cs="Arial"/>
          <w:sz w:val="24"/>
          <w:szCs w:val="24"/>
        </w:rPr>
        <w:t>Hillen</w:t>
      </w:r>
      <w:proofErr w:type="spellEnd"/>
      <w:r w:rsidRPr="00756F2A">
        <w:rPr>
          <w:rFonts w:cs="Arial"/>
          <w:sz w:val="24"/>
          <w:szCs w:val="24"/>
        </w:rPr>
        <w:t xml:space="preserve"> et al. (2017) and assess its psychometric properties. </w:t>
      </w:r>
    </w:p>
    <w:p w14:paraId="525D7FBF" w14:textId="77777777" w:rsidR="00FA568A" w:rsidRPr="00A15811" w:rsidRDefault="00FA568A" w:rsidP="00FA568A">
      <w:pPr>
        <w:pStyle w:val="ListParagraph"/>
        <w:numPr>
          <w:ilvl w:val="0"/>
          <w:numId w:val="12"/>
        </w:numPr>
        <w:spacing w:line="360" w:lineRule="auto"/>
        <w:ind w:left="357" w:hanging="357"/>
        <w:jc w:val="both"/>
        <w:rPr>
          <w:rFonts w:cs="Arial"/>
          <w:sz w:val="24"/>
          <w:szCs w:val="24"/>
        </w:rPr>
      </w:pPr>
      <w:r w:rsidRPr="00756F2A">
        <w:rPr>
          <w:rFonts w:cs="Arial"/>
          <w:sz w:val="24"/>
          <w:szCs w:val="24"/>
        </w:rPr>
        <w:t xml:space="preserve">Assess whether the relationship between </w:t>
      </w:r>
      <w:r>
        <w:rPr>
          <w:rFonts w:cs="Arial"/>
          <w:sz w:val="24"/>
          <w:szCs w:val="24"/>
        </w:rPr>
        <w:t xml:space="preserve">uncertainty tolerance and patient outcomes/resource use is moderated by the complexity of patient episodes. </w:t>
      </w:r>
    </w:p>
    <w:p w14:paraId="67FAA1D8" w14:textId="0BB94F14" w:rsidR="00FA568A" w:rsidRPr="006D29EA" w:rsidRDefault="00FA568A" w:rsidP="00FA568A">
      <w:pPr>
        <w:pStyle w:val="ListParagraph"/>
        <w:numPr>
          <w:ilvl w:val="0"/>
          <w:numId w:val="12"/>
        </w:numPr>
        <w:spacing w:line="360" w:lineRule="auto"/>
        <w:ind w:left="357" w:hanging="357"/>
        <w:jc w:val="both"/>
        <w:rPr>
          <w:rFonts w:cs="Arial"/>
          <w:sz w:val="24"/>
          <w:szCs w:val="24"/>
        </w:rPr>
      </w:pPr>
      <w:r w:rsidRPr="006D29EA">
        <w:rPr>
          <w:rFonts w:cs="Arial"/>
          <w:sz w:val="24"/>
          <w:szCs w:val="24"/>
        </w:rPr>
        <w:t xml:space="preserve">Identify characteristics of high </w:t>
      </w:r>
      <w:r w:rsidR="00416F56" w:rsidRPr="0033127E">
        <w:rPr>
          <w:rFonts w:cs="Arial"/>
          <w:sz w:val="24"/>
          <w:szCs w:val="24"/>
        </w:rPr>
        <w:t>tolerance</w:t>
      </w:r>
      <w:r w:rsidRPr="0033127E">
        <w:rPr>
          <w:rFonts w:cs="Arial"/>
          <w:sz w:val="24"/>
          <w:szCs w:val="24"/>
        </w:rPr>
        <w:t xml:space="preserve"> </w:t>
      </w:r>
      <w:r w:rsidRPr="006D29EA">
        <w:rPr>
          <w:rFonts w:cs="Arial"/>
          <w:sz w:val="24"/>
          <w:szCs w:val="24"/>
        </w:rPr>
        <w:t xml:space="preserve">doctors such as </w:t>
      </w:r>
      <w:r w:rsidR="005A5D52">
        <w:rPr>
          <w:rFonts w:cs="Arial"/>
          <w:sz w:val="24"/>
          <w:szCs w:val="24"/>
        </w:rPr>
        <w:t>resilience</w:t>
      </w:r>
      <w:r w:rsidRPr="006D29EA">
        <w:rPr>
          <w:rFonts w:cs="Arial"/>
          <w:sz w:val="24"/>
          <w:szCs w:val="24"/>
        </w:rPr>
        <w:t xml:space="preserve">, job satisfaction and experience of adverse events. </w:t>
      </w:r>
    </w:p>
    <w:p w14:paraId="151FC50C" w14:textId="77777777" w:rsidR="00FA568A" w:rsidRDefault="00FA568A" w:rsidP="00FA568A">
      <w:pPr>
        <w:pStyle w:val="ListParagraph"/>
        <w:numPr>
          <w:ilvl w:val="0"/>
          <w:numId w:val="12"/>
        </w:numPr>
        <w:spacing w:line="360" w:lineRule="auto"/>
        <w:ind w:left="357" w:hanging="357"/>
        <w:jc w:val="both"/>
        <w:rPr>
          <w:rFonts w:cs="Arial"/>
          <w:sz w:val="24"/>
          <w:szCs w:val="24"/>
        </w:rPr>
      </w:pPr>
      <w:r>
        <w:rPr>
          <w:rFonts w:cs="Arial"/>
          <w:sz w:val="24"/>
          <w:szCs w:val="24"/>
        </w:rPr>
        <w:t xml:space="preserve">Identify possible mechanisms for the primary associations of interest in mediation/moderation models. </w:t>
      </w:r>
    </w:p>
    <w:p w14:paraId="7F8E9D6D" w14:textId="5E2848CC" w:rsidR="00447D08" w:rsidRDefault="00447D08" w:rsidP="00507AAF">
      <w:pPr>
        <w:spacing w:line="360" w:lineRule="auto"/>
        <w:jc w:val="both"/>
        <w:rPr>
          <w:sz w:val="24"/>
          <w:szCs w:val="24"/>
        </w:rPr>
      </w:pPr>
    </w:p>
    <w:p w14:paraId="4A7DA88E" w14:textId="6D20BB4C" w:rsidR="00FA568A" w:rsidRDefault="008B5176" w:rsidP="00507AAF">
      <w:pPr>
        <w:spacing w:line="360" w:lineRule="auto"/>
        <w:jc w:val="both"/>
        <w:rPr>
          <w:sz w:val="24"/>
          <w:szCs w:val="24"/>
        </w:rPr>
      </w:pPr>
      <w:r>
        <w:rPr>
          <w:sz w:val="24"/>
          <w:szCs w:val="24"/>
        </w:rPr>
        <w:tab/>
      </w:r>
      <w:r w:rsidR="00FA568A">
        <w:rPr>
          <w:sz w:val="24"/>
          <w:szCs w:val="24"/>
        </w:rPr>
        <w:t xml:space="preserve">Thus, the research questions include: </w:t>
      </w:r>
    </w:p>
    <w:p w14:paraId="19C3D409" w14:textId="77777777" w:rsidR="00FA568A" w:rsidRDefault="00FA568A" w:rsidP="00507AAF">
      <w:pPr>
        <w:spacing w:line="360" w:lineRule="auto"/>
        <w:rPr>
          <w:b/>
          <w:bCs/>
          <w:i/>
          <w:iCs/>
          <w:sz w:val="28"/>
          <w:szCs w:val="28"/>
        </w:rPr>
      </w:pPr>
    </w:p>
    <w:p w14:paraId="58F95BAC" w14:textId="42719091" w:rsidR="00507AAF" w:rsidRPr="00FA568A" w:rsidRDefault="00507AAF" w:rsidP="00507AAF">
      <w:pPr>
        <w:spacing w:line="360" w:lineRule="auto"/>
        <w:rPr>
          <w:b/>
          <w:bCs/>
          <w:i/>
          <w:iCs/>
          <w:sz w:val="24"/>
          <w:szCs w:val="24"/>
        </w:rPr>
      </w:pPr>
      <w:r w:rsidRPr="00FA568A">
        <w:rPr>
          <w:b/>
          <w:bCs/>
          <w:i/>
          <w:iCs/>
          <w:sz w:val="24"/>
          <w:szCs w:val="24"/>
        </w:rPr>
        <w:t>Primary research questions</w:t>
      </w:r>
    </w:p>
    <w:p w14:paraId="713EBE9B" w14:textId="60590D16" w:rsidR="00507AAF" w:rsidRDefault="00507AAF" w:rsidP="00507AAF">
      <w:pPr>
        <w:spacing w:line="360" w:lineRule="auto"/>
        <w:jc w:val="both"/>
        <w:rPr>
          <w:rFonts w:cs="Arial"/>
          <w:sz w:val="24"/>
          <w:szCs w:val="24"/>
        </w:rPr>
      </w:pPr>
      <w:r>
        <w:rPr>
          <w:rFonts w:cs="Arial"/>
          <w:sz w:val="24"/>
          <w:szCs w:val="24"/>
        </w:rPr>
        <w:t xml:space="preserve">Is emergency </w:t>
      </w:r>
      <w:r w:rsidRPr="006B0C10">
        <w:rPr>
          <w:rFonts w:cs="Arial"/>
          <w:sz w:val="24"/>
          <w:szCs w:val="24"/>
        </w:rPr>
        <w:t xml:space="preserve">doctors’ </w:t>
      </w:r>
      <w:r>
        <w:rPr>
          <w:rFonts w:cs="Arial"/>
          <w:sz w:val="24"/>
          <w:szCs w:val="24"/>
        </w:rPr>
        <w:t xml:space="preserve">uncertainty tolerance associated with </w:t>
      </w:r>
      <w:proofErr w:type="gramStart"/>
      <w:r>
        <w:rPr>
          <w:rFonts w:cs="Arial"/>
          <w:sz w:val="24"/>
          <w:szCs w:val="24"/>
        </w:rPr>
        <w:t>1.</w:t>
      </w:r>
      <w:proofErr w:type="gramEnd"/>
      <w:r>
        <w:rPr>
          <w:rFonts w:cs="Arial"/>
          <w:sz w:val="24"/>
          <w:szCs w:val="24"/>
        </w:rPr>
        <w:t xml:space="preserve"> Lower resource use? (</w:t>
      </w:r>
      <w:proofErr w:type="gramStart"/>
      <w:r w:rsidR="00A34940">
        <w:rPr>
          <w:rFonts w:cs="Arial"/>
          <w:sz w:val="24"/>
          <w:szCs w:val="24"/>
        </w:rPr>
        <w:t>number</w:t>
      </w:r>
      <w:proofErr w:type="gramEnd"/>
      <w:r w:rsidR="00A34940">
        <w:rPr>
          <w:rFonts w:cs="Arial"/>
          <w:sz w:val="24"/>
          <w:szCs w:val="24"/>
        </w:rPr>
        <w:t xml:space="preserve"> of</w:t>
      </w:r>
      <w:r>
        <w:rPr>
          <w:rFonts w:cs="Arial"/>
          <w:sz w:val="24"/>
          <w:szCs w:val="24"/>
        </w:rPr>
        <w:t xml:space="preserve"> ordered tests and treatments</w:t>
      </w:r>
      <w:r w:rsidR="00A66B41">
        <w:rPr>
          <w:rFonts w:cs="Arial"/>
          <w:sz w:val="24"/>
          <w:szCs w:val="24"/>
        </w:rPr>
        <w:t>/</w:t>
      </w:r>
      <w:r>
        <w:rPr>
          <w:rFonts w:cs="Arial"/>
          <w:sz w:val="24"/>
          <w:szCs w:val="24"/>
        </w:rPr>
        <w:t>admission</w:t>
      </w:r>
      <w:r w:rsidR="00D236A8">
        <w:rPr>
          <w:rFonts w:cs="Arial"/>
          <w:sz w:val="24"/>
          <w:szCs w:val="24"/>
        </w:rPr>
        <w:t xml:space="preserve"> rates</w:t>
      </w:r>
      <w:r w:rsidR="00A66B41">
        <w:rPr>
          <w:rFonts w:cs="Arial"/>
          <w:sz w:val="24"/>
          <w:szCs w:val="24"/>
        </w:rPr>
        <w:t>/</w:t>
      </w:r>
      <w:r w:rsidR="00E92CBF">
        <w:rPr>
          <w:rFonts w:cs="Arial"/>
          <w:sz w:val="24"/>
          <w:szCs w:val="24"/>
        </w:rPr>
        <w:t xml:space="preserve">patient </w:t>
      </w:r>
      <w:r w:rsidR="00A34940">
        <w:rPr>
          <w:rFonts w:cs="Arial"/>
          <w:sz w:val="24"/>
          <w:szCs w:val="24"/>
        </w:rPr>
        <w:t>lengths of stay</w:t>
      </w:r>
      <w:r>
        <w:rPr>
          <w:rFonts w:cs="Arial"/>
          <w:sz w:val="24"/>
          <w:szCs w:val="24"/>
        </w:rPr>
        <w:t>), and 2. Worse patient outcomes? (readmissions</w:t>
      </w:r>
      <w:r w:rsidR="00A66B41">
        <w:rPr>
          <w:rFonts w:cs="Arial"/>
          <w:sz w:val="24"/>
          <w:szCs w:val="24"/>
        </w:rPr>
        <w:t>/</w:t>
      </w:r>
      <w:r w:rsidR="00564A1B">
        <w:rPr>
          <w:rFonts w:cs="Arial"/>
          <w:sz w:val="24"/>
          <w:szCs w:val="24"/>
        </w:rPr>
        <w:t>reattendances</w:t>
      </w:r>
      <w:r w:rsidR="00A66B41">
        <w:rPr>
          <w:rFonts w:cs="Arial"/>
          <w:sz w:val="24"/>
          <w:szCs w:val="24"/>
        </w:rPr>
        <w:t>/</w:t>
      </w:r>
      <w:r>
        <w:rPr>
          <w:rFonts w:cs="Arial"/>
          <w:sz w:val="24"/>
          <w:szCs w:val="24"/>
        </w:rPr>
        <w:t xml:space="preserve">mortality). </w:t>
      </w:r>
    </w:p>
    <w:p w14:paraId="0F233A72" w14:textId="77777777" w:rsidR="00507AAF" w:rsidRDefault="00507AAF" w:rsidP="00507AAF">
      <w:pPr>
        <w:spacing w:line="360" w:lineRule="auto"/>
        <w:jc w:val="both"/>
        <w:rPr>
          <w:b/>
          <w:bCs/>
          <w:sz w:val="28"/>
          <w:szCs w:val="28"/>
        </w:rPr>
      </w:pPr>
    </w:p>
    <w:p w14:paraId="5585DDE3" w14:textId="77777777" w:rsidR="00507AAF" w:rsidRPr="00FA568A" w:rsidRDefault="00507AAF" w:rsidP="00507AAF">
      <w:pPr>
        <w:spacing w:line="360" w:lineRule="auto"/>
        <w:jc w:val="both"/>
        <w:rPr>
          <w:b/>
          <w:bCs/>
          <w:i/>
          <w:iCs/>
          <w:sz w:val="24"/>
          <w:szCs w:val="24"/>
        </w:rPr>
      </w:pPr>
      <w:r w:rsidRPr="00FA568A">
        <w:rPr>
          <w:b/>
          <w:bCs/>
          <w:i/>
          <w:iCs/>
          <w:sz w:val="24"/>
          <w:szCs w:val="24"/>
        </w:rPr>
        <w:t>Secondary/exploratory research questions</w:t>
      </w:r>
    </w:p>
    <w:p w14:paraId="0B9E2955" w14:textId="77777777" w:rsidR="00507AAF" w:rsidRPr="00A15811" w:rsidRDefault="00507AAF" w:rsidP="00507AAF">
      <w:pPr>
        <w:pStyle w:val="ListParagraph"/>
        <w:numPr>
          <w:ilvl w:val="0"/>
          <w:numId w:val="11"/>
        </w:numPr>
        <w:spacing w:line="360" w:lineRule="auto"/>
        <w:ind w:left="357" w:hanging="357"/>
        <w:jc w:val="both"/>
        <w:rPr>
          <w:rFonts w:cs="Arial"/>
          <w:sz w:val="24"/>
          <w:szCs w:val="24"/>
        </w:rPr>
      </w:pPr>
      <w:r>
        <w:rPr>
          <w:rFonts w:cs="Arial"/>
          <w:sz w:val="24"/>
          <w:szCs w:val="24"/>
        </w:rPr>
        <w:t>Is any</w:t>
      </w:r>
      <w:r w:rsidRPr="00756F2A">
        <w:rPr>
          <w:rFonts w:cs="Arial"/>
          <w:sz w:val="24"/>
          <w:szCs w:val="24"/>
        </w:rPr>
        <w:t xml:space="preserve"> relationship between </w:t>
      </w:r>
      <w:r>
        <w:rPr>
          <w:rFonts w:cs="Arial"/>
          <w:sz w:val="24"/>
          <w:szCs w:val="24"/>
        </w:rPr>
        <w:t>uncertainty tolerance and patient outcomes/resource use moderated by the complexity of patient episodes?</w:t>
      </w:r>
    </w:p>
    <w:p w14:paraId="4DA44984" w14:textId="77777777" w:rsidR="00507AAF" w:rsidRDefault="00507AAF" w:rsidP="00507AAF">
      <w:pPr>
        <w:pStyle w:val="ListParagraph"/>
        <w:numPr>
          <w:ilvl w:val="0"/>
          <w:numId w:val="11"/>
        </w:numPr>
        <w:spacing w:line="360" w:lineRule="auto"/>
        <w:ind w:left="357" w:hanging="357"/>
        <w:jc w:val="both"/>
        <w:rPr>
          <w:rFonts w:cs="Arial"/>
          <w:sz w:val="24"/>
          <w:szCs w:val="24"/>
        </w:rPr>
      </w:pPr>
      <w:r>
        <w:rPr>
          <w:rFonts w:cs="Arial"/>
          <w:sz w:val="24"/>
          <w:szCs w:val="24"/>
        </w:rPr>
        <w:lastRenderedPageBreak/>
        <w:t xml:space="preserve">What doctor </w:t>
      </w:r>
      <w:r w:rsidRPr="006D29EA">
        <w:rPr>
          <w:rFonts w:cs="Arial"/>
          <w:sz w:val="24"/>
          <w:szCs w:val="24"/>
        </w:rPr>
        <w:t xml:space="preserve">characteristics </w:t>
      </w:r>
      <w:r>
        <w:rPr>
          <w:rFonts w:cs="Arial"/>
          <w:sz w:val="24"/>
          <w:szCs w:val="24"/>
        </w:rPr>
        <w:t>are associated with</w:t>
      </w:r>
      <w:r w:rsidRPr="006D29EA">
        <w:rPr>
          <w:rFonts w:cs="Arial"/>
          <w:sz w:val="24"/>
          <w:szCs w:val="24"/>
        </w:rPr>
        <w:t xml:space="preserve"> high </w:t>
      </w:r>
      <w:r>
        <w:rPr>
          <w:rFonts w:cs="Arial"/>
          <w:sz w:val="24"/>
          <w:szCs w:val="24"/>
        </w:rPr>
        <w:t>uncertainty tolerance?</w:t>
      </w:r>
      <w:r w:rsidRPr="006D29EA">
        <w:rPr>
          <w:rFonts w:cs="Arial"/>
          <w:sz w:val="24"/>
          <w:szCs w:val="24"/>
        </w:rPr>
        <w:t xml:space="preserve"> </w:t>
      </w:r>
    </w:p>
    <w:p w14:paraId="32A52A2A" w14:textId="0EDB269B" w:rsidR="00507AAF" w:rsidRDefault="00507AAF" w:rsidP="00507AAF">
      <w:pPr>
        <w:pStyle w:val="ListParagraph"/>
        <w:numPr>
          <w:ilvl w:val="0"/>
          <w:numId w:val="11"/>
        </w:numPr>
        <w:spacing w:line="360" w:lineRule="auto"/>
        <w:ind w:left="357" w:hanging="357"/>
        <w:jc w:val="both"/>
        <w:rPr>
          <w:rFonts w:cs="Arial"/>
          <w:sz w:val="24"/>
          <w:szCs w:val="24"/>
        </w:rPr>
      </w:pPr>
      <w:r>
        <w:rPr>
          <w:rFonts w:cs="Arial"/>
          <w:sz w:val="24"/>
          <w:szCs w:val="24"/>
        </w:rPr>
        <w:t xml:space="preserve">Could </w:t>
      </w:r>
      <w:proofErr w:type="spellStart"/>
      <w:r>
        <w:rPr>
          <w:rFonts w:cs="Arial"/>
          <w:sz w:val="24"/>
          <w:szCs w:val="24"/>
        </w:rPr>
        <w:t>increased</w:t>
      </w:r>
      <w:proofErr w:type="spellEnd"/>
      <w:r>
        <w:rPr>
          <w:rFonts w:cs="Arial"/>
          <w:sz w:val="24"/>
          <w:szCs w:val="24"/>
        </w:rPr>
        <w:t xml:space="preserve"> wellbeing </w:t>
      </w:r>
      <w:r w:rsidR="00733970">
        <w:rPr>
          <w:rFonts w:cs="Arial"/>
          <w:sz w:val="24"/>
          <w:szCs w:val="24"/>
        </w:rPr>
        <w:t xml:space="preserve">and other psychological </w:t>
      </w:r>
      <w:r w:rsidR="00C80739">
        <w:rPr>
          <w:rFonts w:cs="Arial"/>
          <w:sz w:val="24"/>
          <w:szCs w:val="24"/>
        </w:rPr>
        <w:t>phenomena</w:t>
      </w:r>
      <w:r w:rsidR="00733970">
        <w:rPr>
          <w:rFonts w:cs="Arial"/>
          <w:sz w:val="24"/>
          <w:szCs w:val="24"/>
        </w:rPr>
        <w:t xml:space="preserve"> </w:t>
      </w:r>
      <w:r>
        <w:rPr>
          <w:rFonts w:cs="Arial"/>
          <w:sz w:val="24"/>
          <w:szCs w:val="24"/>
        </w:rPr>
        <w:t>amongst uncertainty tolerant doctors explain possible reduced resource use?</w:t>
      </w:r>
    </w:p>
    <w:p w14:paraId="054F659A" w14:textId="1FA0BB20" w:rsidR="00507AAF" w:rsidRPr="00C44BBA" w:rsidRDefault="003C3F46" w:rsidP="00507AAF">
      <w:pPr>
        <w:pStyle w:val="ListParagraph"/>
        <w:numPr>
          <w:ilvl w:val="0"/>
          <w:numId w:val="11"/>
        </w:numPr>
        <w:spacing w:line="360" w:lineRule="auto"/>
        <w:ind w:left="357" w:hanging="357"/>
        <w:jc w:val="both"/>
        <w:rPr>
          <w:rFonts w:cs="Arial"/>
          <w:sz w:val="24"/>
          <w:szCs w:val="24"/>
        </w:rPr>
      </w:pPr>
      <w:r>
        <w:rPr>
          <w:rFonts w:cs="Arial"/>
          <w:sz w:val="24"/>
          <w:szCs w:val="24"/>
        </w:rPr>
        <w:t>Does</w:t>
      </w:r>
      <w:r w:rsidR="00507AAF">
        <w:rPr>
          <w:rFonts w:cs="Arial"/>
          <w:sz w:val="24"/>
          <w:szCs w:val="24"/>
        </w:rPr>
        <w:t xml:space="preserve"> the novel uncertainty tolerance measure </w:t>
      </w:r>
      <w:r>
        <w:rPr>
          <w:rFonts w:cs="Arial"/>
          <w:sz w:val="24"/>
          <w:szCs w:val="24"/>
        </w:rPr>
        <w:t>show internally reliability, construct/predicative validity</w:t>
      </w:r>
      <w:r w:rsidR="00507AAF">
        <w:rPr>
          <w:rFonts w:cs="Arial"/>
          <w:sz w:val="24"/>
          <w:szCs w:val="24"/>
        </w:rPr>
        <w:t>?</w:t>
      </w:r>
    </w:p>
    <w:p w14:paraId="33BC670B" w14:textId="77777777" w:rsidR="00507AAF" w:rsidRDefault="00507AAF" w:rsidP="00507AAF">
      <w:pPr>
        <w:spacing w:line="360" w:lineRule="auto"/>
        <w:rPr>
          <w:b/>
          <w:bCs/>
        </w:rPr>
      </w:pPr>
    </w:p>
    <w:p w14:paraId="5DC9EE0E" w14:textId="14826BFA" w:rsidR="00507AAF" w:rsidRPr="0007089B" w:rsidRDefault="00507AAF" w:rsidP="00507AAF">
      <w:pPr>
        <w:spacing w:line="360" w:lineRule="auto"/>
        <w:rPr>
          <w:b/>
          <w:bCs/>
          <w:i/>
          <w:iCs/>
          <w:sz w:val="24"/>
          <w:szCs w:val="24"/>
        </w:rPr>
        <w:sectPr w:rsidR="00507AAF" w:rsidRPr="0007089B">
          <w:headerReference w:type="default" r:id="rId8"/>
          <w:pgSz w:w="11906" w:h="16838"/>
          <w:pgMar w:top="1440" w:right="1440" w:bottom="1440" w:left="1440" w:header="708" w:footer="708" w:gutter="0"/>
          <w:cols w:space="708"/>
          <w:docGrid w:linePitch="360"/>
        </w:sectPr>
      </w:pPr>
    </w:p>
    <w:p w14:paraId="0D1E8678" w14:textId="666669C5" w:rsidR="00E23536" w:rsidRDefault="00E23536" w:rsidP="00A15740">
      <w:pPr>
        <w:spacing w:line="360" w:lineRule="auto"/>
        <w:jc w:val="both"/>
        <w:rPr>
          <w:sz w:val="24"/>
          <w:szCs w:val="24"/>
        </w:rPr>
      </w:pPr>
    </w:p>
    <w:p w14:paraId="01F48695" w14:textId="7603E4B7" w:rsidR="00630CC0" w:rsidRDefault="00630CC0" w:rsidP="00A15740">
      <w:pPr>
        <w:spacing w:line="360" w:lineRule="auto"/>
        <w:jc w:val="both"/>
        <w:rPr>
          <w:sz w:val="24"/>
          <w:szCs w:val="24"/>
        </w:rPr>
      </w:pPr>
    </w:p>
    <w:p w14:paraId="3423495D" w14:textId="3C4349E7" w:rsidR="00630CC0" w:rsidRDefault="00630CC0" w:rsidP="00A15740">
      <w:pPr>
        <w:spacing w:line="360" w:lineRule="auto"/>
        <w:jc w:val="both"/>
        <w:rPr>
          <w:sz w:val="24"/>
          <w:szCs w:val="24"/>
        </w:rPr>
      </w:pPr>
    </w:p>
    <w:p w14:paraId="7C7707FE" w14:textId="77777777" w:rsidR="004834C7" w:rsidRPr="00A56A40" w:rsidRDefault="004834C7" w:rsidP="00A15740">
      <w:pPr>
        <w:spacing w:line="360" w:lineRule="auto"/>
        <w:jc w:val="both"/>
        <w:rPr>
          <w:b/>
          <w:bCs/>
          <w:sz w:val="24"/>
          <w:szCs w:val="24"/>
        </w:rPr>
      </w:pPr>
    </w:p>
    <w:tbl>
      <w:tblPr>
        <w:tblW w:w="18060" w:type="dxa"/>
        <w:jc w:val="center"/>
        <w:tblCellMar>
          <w:left w:w="0" w:type="dxa"/>
          <w:right w:w="0" w:type="dxa"/>
        </w:tblCellMar>
        <w:tblLook w:val="0420" w:firstRow="1" w:lastRow="0" w:firstColumn="0" w:lastColumn="0" w:noHBand="0" w:noVBand="1"/>
      </w:tblPr>
      <w:tblGrid>
        <w:gridCol w:w="1720"/>
        <w:gridCol w:w="3460"/>
        <w:gridCol w:w="2540"/>
        <w:gridCol w:w="2620"/>
        <w:gridCol w:w="1560"/>
        <w:gridCol w:w="2580"/>
        <w:gridCol w:w="3580"/>
      </w:tblGrid>
      <w:tr w:rsidR="004834C7" w:rsidRPr="00E23536" w14:paraId="1DD08862" w14:textId="77777777" w:rsidTr="004834C7">
        <w:trPr>
          <w:trHeight w:val="18"/>
          <w:jc w:val="center"/>
        </w:trPr>
        <w:tc>
          <w:tcPr>
            <w:tcW w:w="18060" w:type="dxa"/>
            <w:gridSpan w:val="7"/>
            <w:tcBorders>
              <w:left w:val="nil"/>
              <w:bottom w:val="single" w:sz="8" w:space="0" w:color="000000"/>
              <w:right w:val="nil"/>
            </w:tcBorders>
            <w:shd w:val="clear" w:color="auto" w:fill="auto"/>
            <w:tcMar>
              <w:top w:w="72" w:type="dxa"/>
              <w:left w:w="144" w:type="dxa"/>
              <w:bottom w:w="72" w:type="dxa"/>
              <w:right w:w="144" w:type="dxa"/>
            </w:tcMar>
          </w:tcPr>
          <w:p w14:paraId="242AECF0" w14:textId="21548285" w:rsidR="004834C7" w:rsidRPr="00E23536" w:rsidRDefault="004834C7" w:rsidP="004834C7">
            <w:pPr>
              <w:jc w:val="both"/>
              <w:rPr>
                <w:b/>
                <w:bCs/>
                <w:sz w:val="24"/>
                <w:szCs w:val="24"/>
              </w:rPr>
            </w:pPr>
            <w:r w:rsidRPr="00A56A40">
              <w:rPr>
                <w:b/>
                <w:bCs/>
                <w:sz w:val="24"/>
                <w:szCs w:val="24"/>
              </w:rPr>
              <w:t>Table 1. Studies investigating uncertainty tolerance (UT) in the emergency medicine context</w:t>
            </w:r>
            <w:r w:rsidR="00A43DDF">
              <w:rPr>
                <w:b/>
                <w:bCs/>
                <w:sz w:val="24"/>
                <w:szCs w:val="24"/>
              </w:rPr>
              <w:t xml:space="preserve"> (taken from a systematic review by Strout et al. 2018)</w:t>
            </w:r>
            <w:r w:rsidRPr="00A56A40">
              <w:rPr>
                <w:b/>
                <w:bCs/>
                <w:sz w:val="24"/>
                <w:szCs w:val="24"/>
              </w:rPr>
              <w:t xml:space="preserve">. </w:t>
            </w:r>
          </w:p>
        </w:tc>
      </w:tr>
      <w:tr w:rsidR="00E23536" w:rsidRPr="00E23536" w14:paraId="056A0BF7" w14:textId="77777777" w:rsidTr="004834C7">
        <w:trPr>
          <w:trHeight w:val="18"/>
          <w:jc w:val="center"/>
        </w:trPr>
        <w:tc>
          <w:tcPr>
            <w:tcW w:w="172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0E3E0AEA" w14:textId="77777777" w:rsidR="00E23536" w:rsidRPr="00E23536" w:rsidRDefault="00E23536" w:rsidP="002D73CB">
            <w:pPr>
              <w:jc w:val="center"/>
              <w:rPr>
                <w:sz w:val="24"/>
                <w:szCs w:val="24"/>
              </w:rPr>
            </w:pPr>
            <w:r w:rsidRPr="00E23536">
              <w:rPr>
                <w:b/>
                <w:bCs/>
                <w:sz w:val="24"/>
                <w:szCs w:val="24"/>
              </w:rPr>
              <w:t>Study</w:t>
            </w:r>
          </w:p>
        </w:tc>
        <w:tc>
          <w:tcPr>
            <w:tcW w:w="34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D3558EB" w14:textId="77777777" w:rsidR="00E23536" w:rsidRPr="00E23536" w:rsidRDefault="00E23536" w:rsidP="002D73CB">
            <w:pPr>
              <w:jc w:val="center"/>
              <w:rPr>
                <w:sz w:val="24"/>
                <w:szCs w:val="24"/>
              </w:rPr>
            </w:pPr>
            <w:r w:rsidRPr="00E23536">
              <w:rPr>
                <w:b/>
                <w:bCs/>
                <w:sz w:val="24"/>
                <w:szCs w:val="24"/>
              </w:rPr>
              <w:t>Aim</w:t>
            </w:r>
          </w:p>
        </w:tc>
        <w:tc>
          <w:tcPr>
            <w:tcW w:w="25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02A12C21" w14:textId="77777777" w:rsidR="00E23536" w:rsidRPr="00E23536" w:rsidRDefault="00E23536" w:rsidP="002D73CB">
            <w:pPr>
              <w:jc w:val="center"/>
              <w:rPr>
                <w:sz w:val="24"/>
                <w:szCs w:val="24"/>
              </w:rPr>
            </w:pPr>
            <w:r w:rsidRPr="00E23536">
              <w:rPr>
                <w:b/>
                <w:bCs/>
                <w:sz w:val="24"/>
                <w:szCs w:val="24"/>
              </w:rPr>
              <w:t>Design</w:t>
            </w:r>
          </w:p>
        </w:tc>
        <w:tc>
          <w:tcPr>
            <w:tcW w:w="262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C26B218" w14:textId="77777777" w:rsidR="00E23536" w:rsidRPr="00E23536" w:rsidRDefault="00E23536" w:rsidP="002D73CB">
            <w:pPr>
              <w:jc w:val="center"/>
              <w:rPr>
                <w:sz w:val="24"/>
                <w:szCs w:val="24"/>
              </w:rPr>
            </w:pPr>
            <w:r w:rsidRPr="00E23536">
              <w:rPr>
                <w:b/>
                <w:bCs/>
                <w:sz w:val="24"/>
                <w:szCs w:val="24"/>
              </w:rPr>
              <w:t>Method</w:t>
            </w:r>
          </w:p>
        </w:tc>
        <w:tc>
          <w:tcPr>
            <w:tcW w:w="15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38B4731" w14:textId="77777777" w:rsidR="00E23536" w:rsidRPr="00E23536" w:rsidRDefault="00E23536" w:rsidP="002D73CB">
            <w:pPr>
              <w:jc w:val="center"/>
              <w:rPr>
                <w:sz w:val="24"/>
                <w:szCs w:val="24"/>
              </w:rPr>
            </w:pPr>
            <w:r w:rsidRPr="00E23536">
              <w:rPr>
                <w:b/>
                <w:bCs/>
                <w:sz w:val="24"/>
                <w:szCs w:val="24"/>
              </w:rPr>
              <w:t>Sample</w:t>
            </w:r>
          </w:p>
        </w:tc>
        <w:tc>
          <w:tcPr>
            <w:tcW w:w="25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137191D" w14:textId="54E4FE01" w:rsidR="00E23536" w:rsidRPr="00E23536" w:rsidRDefault="00C6676F" w:rsidP="002D73CB">
            <w:pPr>
              <w:jc w:val="center"/>
              <w:rPr>
                <w:sz w:val="24"/>
                <w:szCs w:val="24"/>
              </w:rPr>
            </w:pPr>
            <w:r>
              <w:rPr>
                <w:b/>
                <w:bCs/>
                <w:sz w:val="24"/>
                <w:szCs w:val="24"/>
              </w:rPr>
              <w:t>UT M</w:t>
            </w:r>
            <w:r w:rsidR="00E23536" w:rsidRPr="00E23536">
              <w:rPr>
                <w:b/>
                <w:bCs/>
                <w:sz w:val="24"/>
                <w:szCs w:val="24"/>
              </w:rPr>
              <w:t>easure</w:t>
            </w:r>
          </w:p>
        </w:tc>
        <w:tc>
          <w:tcPr>
            <w:tcW w:w="35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9CB402E" w14:textId="77777777" w:rsidR="00E23536" w:rsidRPr="00E23536" w:rsidRDefault="00E23536" w:rsidP="002D73CB">
            <w:pPr>
              <w:jc w:val="center"/>
              <w:rPr>
                <w:sz w:val="24"/>
                <w:szCs w:val="24"/>
              </w:rPr>
            </w:pPr>
            <w:r w:rsidRPr="00E23536">
              <w:rPr>
                <w:b/>
                <w:bCs/>
                <w:sz w:val="24"/>
                <w:szCs w:val="24"/>
              </w:rPr>
              <w:t>Findings</w:t>
            </w:r>
          </w:p>
        </w:tc>
      </w:tr>
      <w:tr w:rsidR="00E23536" w:rsidRPr="00E23536" w14:paraId="7593DAC1" w14:textId="77777777" w:rsidTr="003F06AA">
        <w:trPr>
          <w:trHeight w:val="584"/>
          <w:jc w:val="center"/>
        </w:trPr>
        <w:tc>
          <w:tcPr>
            <w:tcW w:w="172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5059C1E5" w14:textId="77777777" w:rsidR="00E23536" w:rsidRPr="00E23536" w:rsidRDefault="00E23536" w:rsidP="0050392A">
            <w:pPr>
              <w:spacing w:line="276" w:lineRule="auto"/>
              <w:jc w:val="both"/>
              <w:rPr>
                <w:sz w:val="24"/>
                <w:szCs w:val="24"/>
              </w:rPr>
            </w:pPr>
            <w:r w:rsidRPr="00E23536">
              <w:rPr>
                <w:sz w:val="24"/>
                <w:szCs w:val="24"/>
              </w:rPr>
              <w:t>Baldwin et al. (2005), USA</w:t>
            </w:r>
          </w:p>
        </w:tc>
        <w:tc>
          <w:tcPr>
            <w:tcW w:w="346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1E704CC1" w14:textId="77777777" w:rsidR="00E23536" w:rsidRPr="00E23536" w:rsidRDefault="00E23536" w:rsidP="00F25059">
            <w:pPr>
              <w:spacing w:line="276" w:lineRule="auto"/>
              <w:rPr>
                <w:sz w:val="24"/>
                <w:szCs w:val="24"/>
              </w:rPr>
            </w:pPr>
            <w:r w:rsidRPr="00E23536">
              <w:rPr>
                <w:sz w:val="24"/>
                <w:szCs w:val="24"/>
                <w:lang w:val="en-US"/>
              </w:rPr>
              <w:t xml:space="preserve">Examine relationship between pediatric emergency physicians’ UT and admission rates of otherwise healthy infants with bronchiolitis. </w:t>
            </w:r>
          </w:p>
        </w:tc>
        <w:tc>
          <w:tcPr>
            <w:tcW w:w="254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553D446E" w14:textId="77777777" w:rsidR="00E23536" w:rsidRPr="00E23536" w:rsidRDefault="00E23536" w:rsidP="00F25059">
            <w:pPr>
              <w:spacing w:line="276" w:lineRule="auto"/>
              <w:rPr>
                <w:sz w:val="24"/>
                <w:szCs w:val="24"/>
              </w:rPr>
            </w:pPr>
            <w:r w:rsidRPr="00E23536">
              <w:rPr>
                <w:sz w:val="24"/>
                <w:szCs w:val="24"/>
              </w:rPr>
              <w:t xml:space="preserve">Nonexperimental; prospective, observational cohort </w:t>
            </w:r>
          </w:p>
        </w:tc>
        <w:tc>
          <w:tcPr>
            <w:tcW w:w="262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2A771245" w14:textId="77777777" w:rsidR="00E23536" w:rsidRPr="00E23536" w:rsidRDefault="00E23536" w:rsidP="00F25059">
            <w:pPr>
              <w:spacing w:line="276" w:lineRule="auto"/>
              <w:rPr>
                <w:sz w:val="24"/>
                <w:szCs w:val="24"/>
              </w:rPr>
            </w:pPr>
            <w:r w:rsidRPr="00E23536">
              <w:rPr>
                <w:sz w:val="24"/>
                <w:szCs w:val="24"/>
              </w:rPr>
              <w:t xml:space="preserve">Self-report questionnaire; medical record linkage </w:t>
            </w:r>
          </w:p>
        </w:tc>
        <w:tc>
          <w:tcPr>
            <w:tcW w:w="156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3504A088" w14:textId="77777777" w:rsidR="00E23536" w:rsidRPr="00E23536" w:rsidRDefault="00E23536" w:rsidP="00F25059">
            <w:pPr>
              <w:spacing w:line="276" w:lineRule="auto"/>
              <w:rPr>
                <w:sz w:val="24"/>
                <w:szCs w:val="24"/>
              </w:rPr>
            </w:pPr>
            <w:r w:rsidRPr="00E23536">
              <w:rPr>
                <w:sz w:val="24"/>
                <w:szCs w:val="24"/>
              </w:rPr>
              <w:t xml:space="preserve">46 doctors, 397 patients </w:t>
            </w:r>
          </w:p>
        </w:tc>
        <w:tc>
          <w:tcPr>
            <w:tcW w:w="258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0D8F557B" w14:textId="77777777" w:rsidR="00E23536" w:rsidRPr="00E23536" w:rsidRDefault="00E23536" w:rsidP="00F25059">
            <w:pPr>
              <w:spacing w:line="276" w:lineRule="auto"/>
              <w:rPr>
                <w:sz w:val="24"/>
                <w:szCs w:val="24"/>
              </w:rPr>
            </w:pPr>
            <w:r w:rsidRPr="00E23536">
              <w:rPr>
                <w:sz w:val="24"/>
                <w:szCs w:val="24"/>
                <w:lang w:val="en-US"/>
              </w:rPr>
              <w:t xml:space="preserve">3-item subscale of Physicians’ Reactions to Uncertainty Scale. </w:t>
            </w:r>
          </w:p>
        </w:tc>
        <w:tc>
          <w:tcPr>
            <w:tcW w:w="3580" w:type="dxa"/>
            <w:tcBorders>
              <w:top w:val="single" w:sz="8" w:space="0" w:color="000000"/>
              <w:left w:val="nil"/>
              <w:bottom w:val="nil"/>
              <w:right w:val="nil"/>
            </w:tcBorders>
            <w:shd w:val="clear" w:color="auto" w:fill="E7E6E6" w:themeFill="background2"/>
            <w:tcMar>
              <w:top w:w="72" w:type="dxa"/>
              <w:left w:w="144" w:type="dxa"/>
              <w:bottom w:w="72" w:type="dxa"/>
              <w:right w:w="144" w:type="dxa"/>
            </w:tcMar>
            <w:hideMark/>
          </w:tcPr>
          <w:p w14:paraId="4ECEFB84" w14:textId="048F2113" w:rsidR="00E23536" w:rsidRPr="00E23536" w:rsidRDefault="00E23536" w:rsidP="00F25059">
            <w:pPr>
              <w:spacing w:line="276" w:lineRule="auto"/>
              <w:rPr>
                <w:sz w:val="24"/>
                <w:szCs w:val="24"/>
              </w:rPr>
            </w:pPr>
            <w:r w:rsidRPr="00E23536">
              <w:rPr>
                <w:sz w:val="24"/>
                <w:szCs w:val="24"/>
                <w:lang w:val="en-US"/>
              </w:rPr>
              <w:t>No association between UT and admission rates</w:t>
            </w:r>
            <w:r w:rsidR="00356705">
              <w:rPr>
                <w:sz w:val="24"/>
                <w:szCs w:val="24"/>
                <w:lang w:val="en-US"/>
              </w:rPr>
              <w:t xml:space="preserve"> alone in this limited patient group</w:t>
            </w:r>
            <w:r w:rsidRPr="00E23536">
              <w:rPr>
                <w:sz w:val="24"/>
                <w:szCs w:val="24"/>
                <w:lang w:val="en-US"/>
              </w:rPr>
              <w:t xml:space="preserve">. </w:t>
            </w:r>
          </w:p>
        </w:tc>
      </w:tr>
      <w:tr w:rsidR="00E23536" w:rsidRPr="00E23536" w14:paraId="58AA3973" w14:textId="77777777" w:rsidTr="004834C7">
        <w:trPr>
          <w:trHeight w:val="584"/>
          <w:jc w:val="center"/>
        </w:trPr>
        <w:tc>
          <w:tcPr>
            <w:tcW w:w="1720" w:type="dxa"/>
            <w:tcBorders>
              <w:top w:val="nil"/>
              <w:left w:val="nil"/>
              <w:bottom w:val="nil"/>
              <w:right w:val="nil"/>
            </w:tcBorders>
            <w:shd w:val="clear" w:color="auto" w:fill="auto"/>
            <w:tcMar>
              <w:top w:w="72" w:type="dxa"/>
              <w:left w:w="144" w:type="dxa"/>
              <w:bottom w:w="72" w:type="dxa"/>
              <w:right w:w="144" w:type="dxa"/>
            </w:tcMar>
            <w:hideMark/>
          </w:tcPr>
          <w:p w14:paraId="443C1C38" w14:textId="77777777" w:rsidR="00E23536" w:rsidRPr="00E23536" w:rsidRDefault="00E23536" w:rsidP="0050392A">
            <w:pPr>
              <w:spacing w:line="276" w:lineRule="auto"/>
              <w:jc w:val="both"/>
              <w:rPr>
                <w:sz w:val="24"/>
                <w:szCs w:val="24"/>
              </w:rPr>
            </w:pPr>
            <w:r w:rsidRPr="00E23536">
              <w:rPr>
                <w:sz w:val="24"/>
                <w:szCs w:val="24"/>
              </w:rPr>
              <w:t>Pines et al. (2009), USA</w:t>
            </w:r>
          </w:p>
        </w:tc>
        <w:tc>
          <w:tcPr>
            <w:tcW w:w="3460" w:type="dxa"/>
            <w:tcBorders>
              <w:top w:val="nil"/>
              <w:left w:val="nil"/>
              <w:bottom w:val="nil"/>
              <w:right w:val="nil"/>
            </w:tcBorders>
            <w:shd w:val="clear" w:color="auto" w:fill="auto"/>
            <w:tcMar>
              <w:top w:w="72" w:type="dxa"/>
              <w:left w:w="144" w:type="dxa"/>
              <w:bottom w:w="72" w:type="dxa"/>
              <w:right w:w="144" w:type="dxa"/>
            </w:tcMar>
            <w:hideMark/>
          </w:tcPr>
          <w:p w14:paraId="51135ECB" w14:textId="77777777" w:rsidR="00E23536" w:rsidRPr="00E23536" w:rsidRDefault="00E23536" w:rsidP="00F25059">
            <w:pPr>
              <w:spacing w:line="276" w:lineRule="auto"/>
              <w:rPr>
                <w:sz w:val="24"/>
                <w:szCs w:val="24"/>
              </w:rPr>
            </w:pPr>
            <w:r w:rsidRPr="00E23536">
              <w:rPr>
                <w:sz w:val="24"/>
                <w:szCs w:val="24"/>
                <w:lang w:val="en-US"/>
              </w:rPr>
              <w:t>Examined association between UT with decision to image nonpregnant ED patients with acute, non-traumatic abdominal pain.</w:t>
            </w:r>
          </w:p>
        </w:tc>
        <w:tc>
          <w:tcPr>
            <w:tcW w:w="2540" w:type="dxa"/>
            <w:tcBorders>
              <w:top w:val="nil"/>
              <w:left w:val="nil"/>
              <w:bottom w:val="nil"/>
              <w:right w:val="nil"/>
            </w:tcBorders>
            <w:shd w:val="clear" w:color="auto" w:fill="auto"/>
            <w:tcMar>
              <w:top w:w="72" w:type="dxa"/>
              <w:left w:w="144" w:type="dxa"/>
              <w:bottom w:w="72" w:type="dxa"/>
              <w:right w:w="144" w:type="dxa"/>
            </w:tcMar>
            <w:hideMark/>
          </w:tcPr>
          <w:p w14:paraId="6F287267" w14:textId="77777777" w:rsidR="00E23536" w:rsidRPr="00E23536" w:rsidRDefault="00E23536" w:rsidP="00F25059">
            <w:pPr>
              <w:spacing w:line="276" w:lineRule="auto"/>
              <w:rPr>
                <w:sz w:val="24"/>
                <w:szCs w:val="24"/>
              </w:rPr>
            </w:pPr>
            <w:r w:rsidRPr="00E23536">
              <w:rPr>
                <w:sz w:val="24"/>
                <w:szCs w:val="24"/>
              </w:rPr>
              <w:t>Cross-sectional</w:t>
            </w:r>
          </w:p>
        </w:tc>
        <w:tc>
          <w:tcPr>
            <w:tcW w:w="2620" w:type="dxa"/>
            <w:tcBorders>
              <w:top w:val="nil"/>
              <w:left w:val="nil"/>
              <w:bottom w:val="nil"/>
              <w:right w:val="nil"/>
            </w:tcBorders>
            <w:shd w:val="clear" w:color="auto" w:fill="auto"/>
            <w:tcMar>
              <w:top w:w="72" w:type="dxa"/>
              <w:left w:w="144" w:type="dxa"/>
              <w:bottom w:w="72" w:type="dxa"/>
              <w:right w:w="144" w:type="dxa"/>
            </w:tcMar>
            <w:hideMark/>
          </w:tcPr>
          <w:p w14:paraId="7DB9BF64" w14:textId="77777777" w:rsidR="00E23536" w:rsidRPr="00E23536" w:rsidRDefault="00E23536" w:rsidP="00F25059">
            <w:pPr>
              <w:spacing w:line="276" w:lineRule="auto"/>
              <w:rPr>
                <w:sz w:val="24"/>
                <w:szCs w:val="24"/>
              </w:rPr>
            </w:pPr>
            <w:r w:rsidRPr="00E23536">
              <w:rPr>
                <w:sz w:val="24"/>
                <w:szCs w:val="24"/>
              </w:rPr>
              <w:t>Self-report questionnaire; medical records linkage</w:t>
            </w:r>
          </w:p>
        </w:tc>
        <w:tc>
          <w:tcPr>
            <w:tcW w:w="1560" w:type="dxa"/>
            <w:tcBorders>
              <w:top w:val="nil"/>
              <w:left w:val="nil"/>
              <w:bottom w:val="nil"/>
              <w:right w:val="nil"/>
            </w:tcBorders>
            <w:shd w:val="clear" w:color="auto" w:fill="auto"/>
            <w:tcMar>
              <w:top w:w="72" w:type="dxa"/>
              <w:left w:w="144" w:type="dxa"/>
              <w:bottom w:w="72" w:type="dxa"/>
              <w:right w:w="144" w:type="dxa"/>
            </w:tcMar>
            <w:hideMark/>
          </w:tcPr>
          <w:p w14:paraId="59F067C5" w14:textId="77777777" w:rsidR="00E23536" w:rsidRPr="00E23536" w:rsidRDefault="00E23536" w:rsidP="00F25059">
            <w:pPr>
              <w:spacing w:line="276" w:lineRule="auto"/>
              <w:rPr>
                <w:sz w:val="24"/>
                <w:szCs w:val="24"/>
              </w:rPr>
            </w:pPr>
            <w:r w:rsidRPr="00E23536">
              <w:rPr>
                <w:sz w:val="24"/>
                <w:szCs w:val="24"/>
              </w:rPr>
              <w:t>27 doctors, 838 patients</w:t>
            </w:r>
          </w:p>
        </w:tc>
        <w:tc>
          <w:tcPr>
            <w:tcW w:w="2580" w:type="dxa"/>
            <w:tcBorders>
              <w:top w:val="nil"/>
              <w:left w:val="nil"/>
              <w:bottom w:val="nil"/>
              <w:right w:val="nil"/>
            </w:tcBorders>
            <w:shd w:val="clear" w:color="auto" w:fill="auto"/>
            <w:tcMar>
              <w:top w:w="72" w:type="dxa"/>
              <w:left w:w="144" w:type="dxa"/>
              <w:bottom w:w="72" w:type="dxa"/>
              <w:right w:w="144" w:type="dxa"/>
            </w:tcMar>
            <w:hideMark/>
          </w:tcPr>
          <w:p w14:paraId="76C9E7ED" w14:textId="77777777" w:rsidR="00E23536" w:rsidRPr="00E23536" w:rsidRDefault="00E23536" w:rsidP="00F25059">
            <w:pPr>
              <w:spacing w:line="276" w:lineRule="auto"/>
              <w:rPr>
                <w:sz w:val="24"/>
                <w:szCs w:val="24"/>
              </w:rPr>
            </w:pPr>
            <w:r w:rsidRPr="00E23536">
              <w:rPr>
                <w:sz w:val="24"/>
                <w:szCs w:val="24"/>
                <w:lang w:val="en-US"/>
              </w:rPr>
              <w:t xml:space="preserve">Physicians’ Reactions to Uncertainty Scale. </w:t>
            </w:r>
          </w:p>
        </w:tc>
        <w:tc>
          <w:tcPr>
            <w:tcW w:w="3580" w:type="dxa"/>
            <w:tcBorders>
              <w:top w:val="nil"/>
              <w:left w:val="nil"/>
              <w:bottom w:val="nil"/>
              <w:right w:val="nil"/>
            </w:tcBorders>
            <w:shd w:val="clear" w:color="auto" w:fill="auto"/>
            <w:tcMar>
              <w:top w:w="72" w:type="dxa"/>
              <w:left w:w="144" w:type="dxa"/>
              <w:bottom w:w="72" w:type="dxa"/>
              <w:right w:w="144" w:type="dxa"/>
            </w:tcMar>
            <w:hideMark/>
          </w:tcPr>
          <w:p w14:paraId="3AD35680" w14:textId="20F8DA0F" w:rsidR="00E23536" w:rsidRPr="00E23536" w:rsidRDefault="00E23536" w:rsidP="00F25059">
            <w:pPr>
              <w:spacing w:line="276" w:lineRule="auto"/>
              <w:rPr>
                <w:sz w:val="24"/>
                <w:szCs w:val="24"/>
              </w:rPr>
            </w:pPr>
            <w:r w:rsidRPr="00E23536">
              <w:rPr>
                <w:sz w:val="24"/>
                <w:szCs w:val="24"/>
                <w:lang w:val="en-US"/>
              </w:rPr>
              <w:t>UT not associated with imaging use</w:t>
            </w:r>
            <w:r w:rsidR="00356705">
              <w:rPr>
                <w:sz w:val="24"/>
                <w:szCs w:val="24"/>
                <w:lang w:val="en-US"/>
              </w:rPr>
              <w:t xml:space="preserve"> alone in this limited patient group</w:t>
            </w:r>
            <w:r w:rsidRPr="00E23536">
              <w:rPr>
                <w:sz w:val="24"/>
                <w:szCs w:val="24"/>
                <w:lang w:val="en-US"/>
              </w:rPr>
              <w:t>.</w:t>
            </w:r>
          </w:p>
        </w:tc>
      </w:tr>
      <w:tr w:rsidR="00E23536" w:rsidRPr="00E23536" w14:paraId="7E9B541D" w14:textId="77777777" w:rsidTr="003F06AA">
        <w:trPr>
          <w:trHeight w:val="584"/>
          <w:jc w:val="center"/>
        </w:trPr>
        <w:tc>
          <w:tcPr>
            <w:tcW w:w="1720" w:type="dxa"/>
            <w:tcBorders>
              <w:top w:val="nil"/>
              <w:left w:val="nil"/>
              <w:bottom w:val="nil"/>
              <w:right w:val="nil"/>
            </w:tcBorders>
            <w:shd w:val="clear" w:color="auto" w:fill="E7E6E6" w:themeFill="background2"/>
            <w:tcMar>
              <w:top w:w="72" w:type="dxa"/>
              <w:left w:w="144" w:type="dxa"/>
              <w:bottom w:w="72" w:type="dxa"/>
              <w:right w:w="144" w:type="dxa"/>
            </w:tcMar>
            <w:hideMark/>
          </w:tcPr>
          <w:p w14:paraId="156ADF86" w14:textId="77777777" w:rsidR="00E23536" w:rsidRPr="00E23536" w:rsidRDefault="00E23536" w:rsidP="0050392A">
            <w:pPr>
              <w:spacing w:line="276" w:lineRule="auto"/>
              <w:jc w:val="both"/>
              <w:rPr>
                <w:sz w:val="24"/>
                <w:szCs w:val="24"/>
              </w:rPr>
            </w:pPr>
            <w:r w:rsidRPr="00E23536">
              <w:rPr>
                <w:sz w:val="24"/>
                <w:szCs w:val="24"/>
              </w:rPr>
              <w:t>Pines et al. (2010), USA</w:t>
            </w:r>
          </w:p>
        </w:tc>
        <w:tc>
          <w:tcPr>
            <w:tcW w:w="3460" w:type="dxa"/>
            <w:tcBorders>
              <w:top w:val="nil"/>
              <w:left w:val="nil"/>
              <w:bottom w:val="nil"/>
              <w:right w:val="nil"/>
            </w:tcBorders>
            <w:shd w:val="clear" w:color="auto" w:fill="E7E6E6" w:themeFill="background2"/>
            <w:tcMar>
              <w:top w:w="72" w:type="dxa"/>
              <w:left w:w="144" w:type="dxa"/>
              <w:bottom w:w="72" w:type="dxa"/>
              <w:right w:w="144" w:type="dxa"/>
            </w:tcMar>
            <w:hideMark/>
          </w:tcPr>
          <w:p w14:paraId="400DDCFD" w14:textId="77777777" w:rsidR="00E23536" w:rsidRPr="00E23536" w:rsidRDefault="00E23536" w:rsidP="00F25059">
            <w:pPr>
              <w:spacing w:line="276" w:lineRule="auto"/>
              <w:rPr>
                <w:sz w:val="24"/>
                <w:szCs w:val="24"/>
              </w:rPr>
            </w:pPr>
            <w:r w:rsidRPr="00E23536">
              <w:rPr>
                <w:sz w:val="24"/>
                <w:szCs w:val="24"/>
                <w:lang w:val="en-US"/>
              </w:rPr>
              <w:t>Examined whether UT is associated with management decisions for ED patients with chest pain.</w:t>
            </w:r>
          </w:p>
        </w:tc>
        <w:tc>
          <w:tcPr>
            <w:tcW w:w="2540" w:type="dxa"/>
            <w:tcBorders>
              <w:top w:val="nil"/>
              <w:left w:val="nil"/>
              <w:bottom w:val="nil"/>
              <w:right w:val="nil"/>
            </w:tcBorders>
            <w:shd w:val="clear" w:color="auto" w:fill="E7E6E6" w:themeFill="background2"/>
            <w:tcMar>
              <w:top w:w="72" w:type="dxa"/>
              <w:left w:w="144" w:type="dxa"/>
              <w:bottom w:w="72" w:type="dxa"/>
              <w:right w:w="144" w:type="dxa"/>
            </w:tcMar>
            <w:hideMark/>
          </w:tcPr>
          <w:p w14:paraId="6EE3B06C" w14:textId="77777777" w:rsidR="00E23536" w:rsidRPr="00E23536" w:rsidRDefault="00E23536" w:rsidP="00F25059">
            <w:pPr>
              <w:spacing w:line="276" w:lineRule="auto"/>
              <w:rPr>
                <w:sz w:val="24"/>
                <w:szCs w:val="24"/>
              </w:rPr>
            </w:pPr>
            <w:r w:rsidRPr="00E23536">
              <w:rPr>
                <w:sz w:val="24"/>
                <w:szCs w:val="24"/>
              </w:rPr>
              <w:t>Prospective cohort; Cross-sectional</w:t>
            </w:r>
          </w:p>
        </w:tc>
        <w:tc>
          <w:tcPr>
            <w:tcW w:w="2620" w:type="dxa"/>
            <w:tcBorders>
              <w:top w:val="nil"/>
              <w:left w:val="nil"/>
              <w:bottom w:val="nil"/>
              <w:right w:val="nil"/>
            </w:tcBorders>
            <w:shd w:val="clear" w:color="auto" w:fill="E7E6E6" w:themeFill="background2"/>
            <w:tcMar>
              <w:top w:w="72" w:type="dxa"/>
              <w:left w:w="144" w:type="dxa"/>
              <w:bottom w:w="72" w:type="dxa"/>
              <w:right w:w="144" w:type="dxa"/>
            </w:tcMar>
            <w:hideMark/>
          </w:tcPr>
          <w:p w14:paraId="2FF40942" w14:textId="77777777" w:rsidR="00E23536" w:rsidRPr="00E23536" w:rsidRDefault="00E23536" w:rsidP="00F25059">
            <w:pPr>
              <w:spacing w:line="276" w:lineRule="auto"/>
              <w:rPr>
                <w:sz w:val="24"/>
                <w:szCs w:val="24"/>
              </w:rPr>
            </w:pPr>
            <w:r w:rsidRPr="00E23536">
              <w:rPr>
                <w:sz w:val="24"/>
                <w:szCs w:val="24"/>
              </w:rPr>
              <w:t>Self-report questionnaire; medical records linkage</w:t>
            </w:r>
          </w:p>
        </w:tc>
        <w:tc>
          <w:tcPr>
            <w:tcW w:w="1560" w:type="dxa"/>
            <w:tcBorders>
              <w:top w:val="nil"/>
              <w:left w:val="nil"/>
              <w:bottom w:val="nil"/>
              <w:right w:val="nil"/>
            </w:tcBorders>
            <w:shd w:val="clear" w:color="auto" w:fill="E7E6E6" w:themeFill="background2"/>
            <w:tcMar>
              <w:top w:w="72" w:type="dxa"/>
              <w:left w:w="144" w:type="dxa"/>
              <w:bottom w:w="72" w:type="dxa"/>
              <w:right w:w="144" w:type="dxa"/>
            </w:tcMar>
            <w:hideMark/>
          </w:tcPr>
          <w:p w14:paraId="401403B7" w14:textId="77777777" w:rsidR="00E23536" w:rsidRPr="00E23536" w:rsidRDefault="00E23536" w:rsidP="00F25059">
            <w:pPr>
              <w:spacing w:line="276" w:lineRule="auto"/>
              <w:rPr>
                <w:sz w:val="24"/>
                <w:szCs w:val="24"/>
              </w:rPr>
            </w:pPr>
            <w:r w:rsidRPr="00E23536">
              <w:rPr>
                <w:sz w:val="24"/>
                <w:szCs w:val="24"/>
              </w:rPr>
              <w:t>31 doctors, 2872 patients</w:t>
            </w:r>
          </w:p>
        </w:tc>
        <w:tc>
          <w:tcPr>
            <w:tcW w:w="2580" w:type="dxa"/>
            <w:tcBorders>
              <w:top w:val="nil"/>
              <w:left w:val="nil"/>
              <w:bottom w:val="nil"/>
              <w:right w:val="nil"/>
            </w:tcBorders>
            <w:shd w:val="clear" w:color="auto" w:fill="E7E6E6" w:themeFill="background2"/>
            <w:tcMar>
              <w:top w:w="72" w:type="dxa"/>
              <w:left w:w="144" w:type="dxa"/>
              <w:bottom w:w="72" w:type="dxa"/>
              <w:right w:w="144" w:type="dxa"/>
            </w:tcMar>
            <w:hideMark/>
          </w:tcPr>
          <w:p w14:paraId="5ADF5C0B" w14:textId="77777777" w:rsidR="00E23536" w:rsidRPr="00E23536" w:rsidRDefault="00E23536" w:rsidP="00F25059">
            <w:pPr>
              <w:spacing w:line="276" w:lineRule="auto"/>
              <w:rPr>
                <w:sz w:val="24"/>
                <w:szCs w:val="24"/>
              </w:rPr>
            </w:pPr>
            <w:r w:rsidRPr="00E23536">
              <w:rPr>
                <w:sz w:val="24"/>
                <w:szCs w:val="24"/>
                <w:lang w:val="en-US"/>
              </w:rPr>
              <w:t xml:space="preserve">Physicians’ Reactions to Uncertainty Scale. </w:t>
            </w:r>
          </w:p>
        </w:tc>
        <w:tc>
          <w:tcPr>
            <w:tcW w:w="3580" w:type="dxa"/>
            <w:tcBorders>
              <w:top w:val="nil"/>
              <w:left w:val="nil"/>
              <w:bottom w:val="nil"/>
              <w:right w:val="nil"/>
            </w:tcBorders>
            <w:shd w:val="clear" w:color="auto" w:fill="E7E6E6" w:themeFill="background2"/>
            <w:tcMar>
              <w:top w:w="72" w:type="dxa"/>
              <w:left w:w="144" w:type="dxa"/>
              <w:bottom w:w="72" w:type="dxa"/>
              <w:right w:w="144" w:type="dxa"/>
            </w:tcMar>
            <w:hideMark/>
          </w:tcPr>
          <w:p w14:paraId="45DB06A9" w14:textId="76C86B41" w:rsidR="00E23536" w:rsidRPr="00E23536" w:rsidRDefault="00E23536" w:rsidP="00F25059">
            <w:pPr>
              <w:spacing w:line="276" w:lineRule="auto"/>
              <w:rPr>
                <w:sz w:val="24"/>
                <w:szCs w:val="24"/>
              </w:rPr>
            </w:pPr>
            <w:r w:rsidRPr="00E23536">
              <w:rPr>
                <w:sz w:val="24"/>
                <w:szCs w:val="24"/>
                <w:lang w:val="en-US"/>
              </w:rPr>
              <w:t>UT not associated with decisions to admit to hospital or to obtain additional imaging or cardiac biomarkers</w:t>
            </w:r>
            <w:r w:rsidR="00356705">
              <w:rPr>
                <w:sz w:val="24"/>
                <w:szCs w:val="24"/>
                <w:lang w:val="en-US"/>
              </w:rPr>
              <w:t xml:space="preserve"> in this limited patient group</w:t>
            </w:r>
            <w:r w:rsidRPr="00E23536">
              <w:rPr>
                <w:sz w:val="24"/>
                <w:szCs w:val="24"/>
                <w:lang w:val="en-US"/>
              </w:rPr>
              <w:t>.</w:t>
            </w:r>
          </w:p>
        </w:tc>
      </w:tr>
      <w:tr w:rsidR="00E23536" w:rsidRPr="00E23536" w14:paraId="127D8EBA" w14:textId="77777777" w:rsidTr="004834C7">
        <w:trPr>
          <w:trHeight w:val="584"/>
          <w:jc w:val="center"/>
        </w:trPr>
        <w:tc>
          <w:tcPr>
            <w:tcW w:w="1720" w:type="dxa"/>
            <w:tcBorders>
              <w:top w:val="nil"/>
              <w:left w:val="nil"/>
              <w:bottom w:val="nil"/>
              <w:right w:val="nil"/>
            </w:tcBorders>
            <w:shd w:val="clear" w:color="auto" w:fill="auto"/>
            <w:tcMar>
              <w:top w:w="72" w:type="dxa"/>
              <w:left w:w="144" w:type="dxa"/>
              <w:bottom w:w="72" w:type="dxa"/>
              <w:right w:w="144" w:type="dxa"/>
            </w:tcMar>
            <w:hideMark/>
          </w:tcPr>
          <w:p w14:paraId="27F6CAC2" w14:textId="77777777" w:rsidR="00E23536" w:rsidRPr="00E23536" w:rsidRDefault="00E23536" w:rsidP="0050392A">
            <w:pPr>
              <w:spacing w:line="276" w:lineRule="auto"/>
              <w:jc w:val="both"/>
              <w:rPr>
                <w:sz w:val="24"/>
                <w:szCs w:val="24"/>
              </w:rPr>
            </w:pPr>
            <w:proofErr w:type="spellStart"/>
            <w:r w:rsidRPr="00E23536">
              <w:rPr>
                <w:sz w:val="24"/>
                <w:szCs w:val="24"/>
              </w:rPr>
              <w:t>Andruchow</w:t>
            </w:r>
            <w:proofErr w:type="spellEnd"/>
            <w:r w:rsidRPr="00E23536">
              <w:rPr>
                <w:sz w:val="24"/>
                <w:szCs w:val="24"/>
              </w:rPr>
              <w:t xml:space="preserve"> et al. (2012), USA</w:t>
            </w:r>
          </w:p>
        </w:tc>
        <w:tc>
          <w:tcPr>
            <w:tcW w:w="3460" w:type="dxa"/>
            <w:tcBorders>
              <w:top w:val="nil"/>
              <w:left w:val="nil"/>
              <w:bottom w:val="nil"/>
              <w:right w:val="nil"/>
            </w:tcBorders>
            <w:shd w:val="clear" w:color="auto" w:fill="auto"/>
            <w:tcMar>
              <w:top w:w="72" w:type="dxa"/>
              <w:left w:w="144" w:type="dxa"/>
              <w:bottom w:w="72" w:type="dxa"/>
              <w:right w:w="144" w:type="dxa"/>
            </w:tcMar>
            <w:hideMark/>
          </w:tcPr>
          <w:p w14:paraId="41CD2F72" w14:textId="77777777" w:rsidR="00E23536" w:rsidRPr="00E23536" w:rsidRDefault="00E23536" w:rsidP="00F25059">
            <w:pPr>
              <w:spacing w:line="276" w:lineRule="auto"/>
              <w:rPr>
                <w:sz w:val="24"/>
                <w:szCs w:val="24"/>
              </w:rPr>
            </w:pPr>
            <w:r w:rsidRPr="00E23536">
              <w:rPr>
                <w:sz w:val="24"/>
                <w:szCs w:val="24"/>
                <w:lang w:val="en-US"/>
              </w:rPr>
              <w:t>Assessed whether variation in brain computed tomography (CT) usage is predicted by emergency physician UT.</w:t>
            </w:r>
          </w:p>
        </w:tc>
        <w:tc>
          <w:tcPr>
            <w:tcW w:w="2540" w:type="dxa"/>
            <w:tcBorders>
              <w:top w:val="nil"/>
              <w:left w:val="nil"/>
              <w:bottom w:val="nil"/>
              <w:right w:val="nil"/>
            </w:tcBorders>
            <w:shd w:val="clear" w:color="auto" w:fill="auto"/>
            <w:tcMar>
              <w:top w:w="72" w:type="dxa"/>
              <w:left w:w="144" w:type="dxa"/>
              <w:bottom w:w="72" w:type="dxa"/>
              <w:right w:w="144" w:type="dxa"/>
            </w:tcMar>
            <w:hideMark/>
          </w:tcPr>
          <w:p w14:paraId="77A20060" w14:textId="77777777" w:rsidR="00E23536" w:rsidRPr="00E23536" w:rsidRDefault="00E23536" w:rsidP="00F25059">
            <w:pPr>
              <w:spacing w:line="276" w:lineRule="auto"/>
              <w:rPr>
                <w:sz w:val="24"/>
                <w:szCs w:val="24"/>
              </w:rPr>
            </w:pPr>
            <w:r w:rsidRPr="00E23536">
              <w:rPr>
                <w:sz w:val="24"/>
                <w:szCs w:val="24"/>
              </w:rPr>
              <w:t>Non-experimental; prospective cohort</w:t>
            </w:r>
          </w:p>
        </w:tc>
        <w:tc>
          <w:tcPr>
            <w:tcW w:w="2620" w:type="dxa"/>
            <w:tcBorders>
              <w:top w:val="nil"/>
              <w:left w:val="nil"/>
              <w:bottom w:val="nil"/>
              <w:right w:val="nil"/>
            </w:tcBorders>
            <w:shd w:val="clear" w:color="auto" w:fill="auto"/>
            <w:tcMar>
              <w:top w:w="72" w:type="dxa"/>
              <w:left w:w="144" w:type="dxa"/>
              <w:bottom w:w="72" w:type="dxa"/>
              <w:right w:w="144" w:type="dxa"/>
            </w:tcMar>
            <w:hideMark/>
          </w:tcPr>
          <w:p w14:paraId="1CF56C85" w14:textId="77777777" w:rsidR="00E23536" w:rsidRPr="00E23536" w:rsidRDefault="00E23536" w:rsidP="00F25059">
            <w:pPr>
              <w:spacing w:line="276" w:lineRule="auto"/>
              <w:rPr>
                <w:sz w:val="24"/>
                <w:szCs w:val="24"/>
              </w:rPr>
            </w:pPr>
            <w:r w:rsidRPr="00E23536">
              <w:rPr>
                <w:sz w:val="24"/>
                <w:szCs w:val="24"/>
              </w:rPr>
              <w:t>Self-report questionnaire; medical records linkage</w:t>
            </w:r>
          </w:p>
        </w:tc>
        <w:tc>
          <w:tcPr>
            <w:tcW w:w="1560" w:type="dxa"/>
            <w:tcBorders>
              <w:top w:val="nil"/>
              <w:left w:val="nil"/>
              <w:bottom w:val="nil"/>
              <w:right w:val="nil"/>
            </w:tcBorders>
            <w:shd w:val="clear" w:color="auto" w:fill="auto"/>
            <w:tcMar>
              <w:top w:w="72" w:type="dxa"/>
              <w:left w:w="144" w:type="dxa"/>
              <w:bottom w:w="72" w:type="dxa"/>
              <w:right w:w="144" w:type="dxa"/>
            </w:tcMar>
            <w:hideMark/>
          </w:tcPr>
          <w:p w14:paraId="0E50F7B8" w14:textId="77777777" w:rsidR="00E23536" w:rsidRPr="00E23536" w:rsidRDefault="00E23536" w:rsidP="00F25059">
            <w:pPr>
              <w:spacing w:line="276" w:lineRule="auto"/>
              <w:rPr>
                <w:sz w:val="24"/>
                <w:szCs w:val="24"/>
              </w:rPr>
            </w:pPr>
            <w:r w:rsidRPr="00E23536">
              <w:rPr>
                <w:sz w:val="24"/>
                <w:szCs w:val="24"/>
              </w:rPr>
              <w:t>37 doctors, 7905 patients</w:t>
            </w:r>
          </w:p>
        </w:tc>
        <w:tc>
          <w:tcPr>
            <w:tcW w:w="2580" w:type="dxa"/>
            <w:tcBorders>
              <w:top w:val="nil"/>
              <w:left w:val="nil"/>
              <w:bottom w:val="nil"/>
              <w:right w:val="nil"/>
            </w:tcBorders>
            <w:shd w:val="clear" w:color="auto" w:fill="auto"/>
            <w:tcMar>
              <w:top w:w="72" w:type="dxa"/>
              <w:left w:w="144" w:type="dxa"/>
              <w:bottom w:w="72" w:type="dxa"/>
              <w:right w:w="144" w:type="dxa"/>
            </w:tcMar>
            <w:hideMark/>
          </w:tcPr>
          <w:p w14:paraId="533C19AC" w14:textId="77777777" w:rsidR="00E23536" w:rsidRPr="00E23536" w:rsidRDefault="00E23536" w:rsidP="00F25059">
            <w:pPr>
              <w:spacing w:line="276" w:lineRule="auto"/>
              <w:rPr>
                <w:sz w:val="24"/>
                <w:szCs w:val="24"/>
              </w:rPr>
            </w:pPr>
            <w:r w:rsidRPr="00E23536">
              <w:rPr>
                <w:sz w:val="24"/>
                <w:szCs w:val="24"/>
                <w:lang w:val="en-US"/>
              </w:rPr>
              <w:t xml:space="preserve">Physicians’ Reactions to Uncertainty Scale. </w:t>
            </w:r>
          </w:p>
        </w:tc>
        <w:tc>
          <w:tcPr>
            <w:tcW w:w="3580" w:type="dxa"/>
            <w:tcBorders>
              <w:top w:val="nil"/>
              <w:left w:val="nil"/>
              <w:bottom w:val="nil"/>
              <w:right w:val="nil"/>
            </w:tcBorders>
            <w:shd w:val="clear" w:color="auto" w:fill="auto"/>
            <w:tcMar>
              <w:top w:w="72" w:type="dxa"/>
              <w:left w:w="144" w:type="dxa"/>
              <w:bottom w:w="72" w:type="dxa"/>
              <w:right w:w="144" w:type="dxa"/>
            </w:tcMar>
            <w:hideMark/>
          </w:tcPr>
          <w:p w14:paraId="43B1AE6E" w14:textId="10AA5FF9" w:rsidR="00E23536" w:rsidRPr="00E23536" w:rsidRDefault="00E23536" w:rsidP="00F25059">
            <w:pPr>
              <w:spacing w:line="276" w:lineRule="auto"/>
              <w:rPr>
                <w:sz w:val="24"/>
                <w:szCs w:val="24"/>
              </w:rPr>
            </w:pPr>
            <w:r w:rsidRPr="00E23536">
              <w:rPr>
                <w:sz w:val="24"/>
                <w:szCs w:val="24"/>
                <w:lang w:val="en-US"/>
              </w:rPr>
              <w:t xml:space="preserve">No association between UT and brain CT </w:t>
            </w:r>
            <w:r w:rsidR="00B41553">
              <w:rPr>
                <w:sz w:val="24"/>
                <w:szCs w:val="24"/>
                <w:lang w:val="en-US"/>
              </w:rPr>
              <w:t>use</w:t>
            </w:r>
            <w:r w:rsidR="00356705">
              <w:rPr>
                <w:sz w:val="24"/>
                <w:szCs w:val="24"/>
                <w:lang w:val="en-US"/>
              </w:rPr>
              <w:t xml:space="preserve"> alone</w:t>
            </w:r>
            <w:r w:rsidRPr="00E23536">
              <w:rPr>
                <w:sz w:val="24"/>
                <w:szCs w:val="24"/>
                <w:lang w:val="en-US"/>
              </w:rPr>
              <w:t>.</w:t>
            </w:r>
          </w:p>
        </w:tc>
      </w:tr>
      <w:tr w:rsidR="00E23536" w:rsidRPr="00E23536" w14:paraId="2060AA78" w14:textId="77777777" w:rsidTr="003F06AA">
        <w:trPr>
          <w:trHeight w:val="584"/>
          <w:jc w:val="center"/>
        </w:trPr>
        <w:tc>
          <w:tcPr>
            <w:tcW w:w="172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75D92419" w14:textId="77777777" w:rsidR="00E23536" w:rsidRPr="00E23536" w:rsidRDefault="00E23536" w:rsidP="0050392A">
            <w:pPr>
              <w:spacing w:line="276" w:lineRule="auto"/>
              <w:jc w:val="both"/>
              <w:rPr>
                <w:sz w:val="24"/>
                <w:szCs w:val="24"/>
              </w:rPr>
            </w:pPr>
            <w:r w:rsidRPr="00E23536">
              <w:rPr>
                <w:sz w:val="24"/>
                <w:szCs w:val="24"/>
              </w:rPr>
              <w:t>Melnick et al. (2018), USA</w:t>
            </w:r>
          </w:p>
        </w:tc>
        <w:tc>
          <w:tcPr>
            <w:tcW w:w="346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264ACB92" w14:textId="77777777" w:rsidR="00E23536" w:rsidRPr="00E23536" w:rsidRDefault="00E23536" w:rsidP="00F25059">
            <w:pPr>
              <w:spacing w:line="276" w:lineRule="auto"/>
              <w:rPr>
                <w:sz w:val="24"/>
                <w:szCs w:val="24"/>
              </w:rPr>
            </w:pPr>
            <w:r w:rsidRPr="00E23536">
              <w:rPr>
                <w:sz w:val="24"/>
                <w:szCs w:val="24"/>
                <w:lang w:val="en-US"/>
              </w:rPr>
              <w:t>Assessed whether variation in brain computed tomography (CT) usage is predicted by emergency physician UT.</w:t>
            </w:r>
          </w:p>
        </w:tc>
        <w:tc>
          <w:tcPr>
            <w:tcW w:w="254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1E705684" w14:textId="77777777" w:rsidR="00E23536" w:rsidRPr="00E23536" w:rsidRDefault="00E23536" w:rsidP="00F25059">
            <w:pPr>
              <w:spacing w:line="276" w:lineRule="auto"/>
              <w:rPr>
                <w:sz w:val="24"/>
                <w:szCs w:val="24"/>
              </w:rPr>
            </w:pPr>
            <w:r w:rsidRPr="00E23536">
              <w:rPr>
                <w:sz w:val="24"/>
                <w:szCs w:val="24"/>
              </w:rPr>
              <w:t>Cross-sectional</w:t>
            </w:r>
          </w:p>
        </w:tc>
        <w:tc>
          <w:tcPr>
            <w:tcW w:w="262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56B3BB73" w14:textId="77777777" w:rsidR="00E23536" w:rsidRPr="00E23536" w:rsidRDefault="00E23536" w:rsidP="00F25059">
            <w:pPr>
              <w:spacing w:line="276" w:lineRule="auto"/>
              <w:rPr>
                <w:sz w:val="24"/>
                <w:szCs w:val="24"/>
              </w:rPr>
            </w:pPr>
            <w:r w:rsidRPr="00E23536">
              <w:rPr>
                <w:sz w:val="24"/>
                <w:szCs w:val="24"/>
              </w:rPr>
              <w:t>Self-report questionnaire; medical records linkage</w:t>
            </w:r>
          </w:p>
        </w:tc>
        <w:tc>
          <w:tcPr>
            <w:tcW w:w="156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482B1F24" w14:textId="77777777" w:rsidR="00E23536" w:rsidRPr="00E23536" w:rsidRDefault="00E23536" w:rsidP="00F25059">
            <w:pPr>
              <w:spacing w:line="276" w:lineRule="auto"/>
              <w:rPr>
                <w:sz w:val="24"/>
                <w:szCs w:val="24"/>
              </w:rPr>
            </w:pPr>
            <w:r w:rsidRPr="00E23536">
              <w:rPr>
                <w:sz w:val="24"/>
                <w:szCs w:val="24"/>
              </w:rPr>
              <w:t>74 doctors, 113517 patients</w:t>
            </w:r>
          </w:p>
        </w:tc>
        <w:tc>
          <w:tcPr>
            <w:tcW w:w="258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3956854A" w14:textId="77777777" w:rsidR="00E23536" w:rsidRPr="00E23536" w:rsidRDefault="00E23536" w:rsidP="00F25059">
            <w:pPr>
              <w:spacing w:line="276" w:lineRule="auto"/>
              <w:rPr>
                <w:sz w:val="24"/>
                <w:szCs w:val="24"/>
              </w:rPr>
            </w:pPr>
            <w:r w:rsidRPr="00E23536">
              <w:rPr>
                <w:sz w:val="24"/>
                <w:szCs w:val="24"/>
                <w:lang w:val="en-US"/>
              </w:rPr>
              <w:t xml:space="preserve">Physicians’ Reactions to Uncertainty Scale. </w:t>
            </w:r>
          </w:p>
        </w:tc>
        <w:tc>
          <w:tcPr>
            <w:tcW w:w="3580" w:type="dxa"/>
            <w:tcBorders>
              <w:top w:val="nil"/>
              <w:left w:val="nil"/>
              <w:bottom w:val="single" w:sz="8" w:space="0" w:color="000000"/>
              <w:right w:val="nil"/>
            </w:tcBorders>
            <w:shd w:val="clear" w:color="auto" w:fill="E7E6E6" w:themeFill="background2"/>
            <w:tcMar>
              <w:top w:w="72" w:type="dxa"/>
              <w:left w:w="144" w:type="dxa"/>
              <w:bottom w:w="72" w:type="dxa"/>
              <w:right w:w="144" w:type="dxa"/>
            </w:tcMar>
            <w:hideMark/>
          </w:tcPr>
          <w:p w14:paraId="47444039" w14:textId="0FA038D0" w:rsidR="00E23536" w:rsidRPr="00E23536" w:rsidRDefault="00E23536" w:rsidP="00F25059">
            <w:pPr>
              <w:spacing w:line="276" w:lineRule="auto"/>
              <w:rPr>
                <w:sz w:val="24"/>
                <w:szCs w:val="24"/>
              </w:rPr>
            </w:pPr>
            <w:r w:rsidRPr="00E23536">
              <w:rPr>
                <w:sz w:val="24"/>
                <w:szCs w:val="24"/>
                <w:lang w:val="en-US"/>
              </w:rPr>
              <w:t xml:space="preserve">No association between UT and brain CT </w:t>
            </w:r>
            <w:r w:rsidR="00B41553">
              <w:rPr>
                <w:sz w:val="24"/>
                <w:szCs w:val="24"/>
                <w:lang w:val="en-US"/>
              </w:rPr>
              <w:t>use</w:t>
            </w:r>
            <w:r w:rsidR="00356705">
              <w:rPr>
                <w:sz w:val="24"/>
                <w:szCs w:val="24"/>
                <w:lang w:val="en-US"/>
              </w:rPr>
              <w:t xml:space="preserve"> alone</w:t>
            </w:r>
            <w:r w:rsidRPr="00E23536">
              <w:rPr>
                <w:sz w:val="24"/>
                <w:szCs w:val="24"/>
                <w:lang w:val="en-US"/>
              </w:rPr>
              <w:t>.</w:t>
            </w:r>
          </w:p>
        </w:tc>
      </w:tr>
    </w:tbl>
    <w:p w14:paraId="54E31863" w14:textId="77777777" w:rsidR="00E23536" w:rsidRDefault="00E23536" w:rsidP="00A15740">
      <w:pPr>
        <w:spacing w:line="360" w:lineRule="auto"/>
        <w:jc w:val="both"/>
        <w:rPr>
          <w:sz w:val="24"/>
          <w:szCs w:val="24"/>
        </w:rPr>
      </w:pPr>
    </w:p>
    <w:p w14:paraId="4B368D99" w14:textId="77777777" w:rsidR="00E23536" w:rsidRDefault="00E23536" w:rsidP="00A15740">
      <w:pPr>
        <w:spacing w:line="360" w:lineRule="auto"/>
        <w:jc w:val="both"/>
        <w:rPr>
          <w:sz w:val="24"/>
          <w:szCs w:val="24"/>
        </w:rPr>
      </w:pPr>
    </w:p>
    <w:p w14:paraId="2946CA52" w14:textId="272B8268" w:rsidR="00E23536" w:rsidRDefault="00E23536" w:rsidP="00A15740">
      <w:pPr>
        <w:spacing w:line="360" w:lineRule="auto"/>
        <w:jc w:val="both"/>
        <w:rPr>
          <w:sz w:val="24"/>
          <w:szCs w:val="24"/>
        </w:rPr>
        <w:sectPr w:rsidR="00E23536" w:rsidSect="00E23536">
          <w:pgSz w:w="23811" w:h="16838" w:orient="landscape" w:code="8"/>
          <w:pgMar w:top="1440" w:right="1440" w:bottom="1440" w:left="1440" w:header="708" w:footer="708" w:gutter="0"/>
          <w:cols w:space="708"/>
          <w:docGrid w:linePitch="360"/>
        </w:sectPr>
      </w:pPr>
    </w:p>
    <w:p w14:paraId="28DAEDFA" w14:textId="2A1E742F" w:rsidR="00155A05" w:rsidRPr="00955E84" w:rsidRDefault="00155A05" w:rsidP="00955E84">
      <w:pPr>
        <w:spacing w:line="360" w:lineRule="auto"/>
        <w:jc w:val="center"/>
        <w:rPr>
          <w:b/>
          <w:bCs/>
          <w:sz w:val="32"/>
          <w:szCs w:val="32"/>
        </w:rPr>
      </w:pPr>
      <w:r w:rsidRPr="00955E84">
        <w:rPr>
          <w:b/>
          <w:bCs/>
          <w:sz w:val="32"/>
          <w:szCs w:val="32"/>
        </w:rPr>
        <w:lastRenderedPageBreak/>
        <w:t>Method</w:t>
      </w:r>
    </w:p>
    <w:p w14:paraId="044ABE44" w14:textId="77777777" w:rsidR="001312C1" w:rsidRDefault="001312C1" w:rsidP="00813BDF">
      <w:pPr>
        <w:spacing w:line="360" w:lineRule="auto"/>
        <w:rPr>
          <w:b/>
          <w:bCs/>
        </w:rPr>
      </w:pPr>
    </w:p>
    <w:p w14:paraId="17492A9C" w14:textId="7AE6687A" w:rsidR="00FD35B8" w:rsidRDefault="00FD35B8" w:rsidP="00813BDF">
      <w:pPr>
        <w:spacing w:line="360" w:lineRule="auto"/>
        <w:rPr>
          <w:b/>
          <w:bCs/>
          <w:sz w:val="28"/>
          <w:szCs w:val="28"/>
        </w:rPr>
      </w:pPr>
      <w:r w:rsidRPr="00F96596">
        <w:rPr>
          <w:b/>
          <w:bCs/>
          <w:sz w:val="28"/>
          <w:szCs w:val="28"/>
        </w:rPr>
        <w:t>Design</w:t>
      </w:r>
    </w:p>
    <w:p w14:paraId="68740946" w14:textId="04A1384A" w:rsidR="00956EC4" w:rsidRPr="004A20AE" w:rsidRDefault="00956EC4" w:rsidP="00956EC4">
      <w:pPr>
        <w:spacing w:line="360" w:lineRule="auto"/>
        <w:jc w:val="both"/>
        <w:rPr>
          <w:rFonts w:cs="Arial"/>
          <w:sz w:val="24"/>
          <w:szCs w:val="24"/>
        </w:rPr>
      </w:pPr>
      <w:r>
        <w:rPr>
          <w:rFonts w:cs="Arial"/>
          <w:sz w:val="24"/>
          <w:szCs w:val="24"/>
        </w:rPr>
        <w:t>A</w:t>
      </w:r>
      <w:r w:rsidR="00A70442">
        <w:rPr>
          <w:rFonts w:cs="Arial"/>
          <w:sz w:val="24"/>
          <w:szCs w:val="24"/>
        </w:rPr>
        <w:t xml:space="preserve">n overview </w:t>
      </w:r>
      <w:r>
        <w:rPr>
          <w:rFonts w:cs="Arial"/>
          <w:sz w:val="24"/>
          <w:szCs w:val="24"/>
        </w:rPr>
        <w:t xml:space="preserve">of the study </w:t>
      </w:r>
      <w:r w:rsidR="00C32A82">
        <w:rPr>
          <w:rFonts w:cs="Arial"/>
          <w:sz w:val="24"/>
          <w:szCs w:val="24"/>
        </w:rPr>
        <w:t>design</w:t>
      </w:r>
      <w:r w:rsidR="005A5D52">
        <w:rPr>
          <w:rFonts w:cs="Arial"/>
          <w:sz w:val="24"/>
          <w:szCs w:val="24"/>
        </w:rPr>
        <w:t>/procedure</w:t>
      </w:r>
      <w:r>
        <w:rPr>
          <w:rFonts w:cs="Arial"/>
          <w:sz w:val="24"/>
          <w:szCs w:val="24"/>
        </w:rPr>
        <w:t xml:space="preserve"> can be </w:t>
      </w:r>
      <w:r w:rsidRPr="00F6476F">
        <w:rPr>
          <w:rFonts w:cs="Arial"/>
          <w:sz w:val="24"/>
          <w:szCs w:val="24"/>
        </w:rPr>
        <w:t>seen in Figure 1</w:t>
      </w:r>
      <w:r w:rsidR="00F033DD" w:rsidRPr="00F6476F">
        <w:rPr>
          <w:rFonts w:cs="Arial"/>
          <w:sz w:val="24"/>
          <w:szCs w:val="24"/>
        </w:rPr>
        <w:t xml:space="preserve">, a timeline diagram can be seen in </w:t>
      </w:r>
      <w:r w:rsidR="006233C2" w:rsidRPr="00F6476F">
        <w:rPr>
          <w:rFonts w:cs="Arial"/>
          <w:sz w:val="24"/>
          <w:szCs w:val="24"/>
        </w:rPr>
        <w:t>Figure 2</w:t>
      </w:r>
      <w:r w:rsidRPr="00F6476F">
        <w:rPr>
          <w:rFonts w:cs="Arial"/>
          <w:sz w:val="24"/>
          <w:szCs w:val="24"/>
        </w:rPr>
        <w:t xml:space="preserve">. This will be a multi-centre, correlational, retrospective cohort study. Doctors will be contacted and asked to complete self-report measures of </w:t>
      </w:r>
      <w:r w:rsidR="00C708C1" w:rsidRPr="00F6476F">
        <w:rPr>
          <w:rFonts w:cs="Arial"/>
          <w:sz w:val="24"/>
          <w:szCs w:val="24"/>
        </w:rPr>
        <w:t xml:space="preserve">uncertainty tolerance </w:t>
      </w:r>
      <w:r w:rsidRPr="00F6476F">
        <w:rPr>
          <w:rFonts w:cs="Arial"/>
          <w:sz w:val="24"/>
          <w:szCs w:val="24"/>
        </w:rPr>
        <w:t xml:space="preserve">and other variables. Patients will not be contacted; patient-level data will be taken from the electronic records of a sample of </w:t>
      </w:r>
      <w:r>
        <w:rPr>
          <w:rFonts w:cs="Arial"/>
          <w:sz w:val="24"/>
          <w:szCs w:val="24"/>
        </w:rPr>
        <w:t>each participating doctor’s previous patients</w:t>
      </w:r>
      <w:r w:rsidR="006530B2">
        <w:rPr>
          <w:rFonts w:cs="Arial"/>
          <w:sz w:val="24"/>
          <w:szCs w:val="24"/>
        </w:rPr>
        <w:t xml:space="preserve"> by collaborating emergency doctors at each site</w:t>
      </w:r>
      <w:r>
        <w:rPr>
          <w:rFonts w:cs="Arial"/>
          <w:sz w:val="24"/>
          <w:szCs w:val="24"/>
        </w:rPr>
        <w:t xml:space="preserve">. Thus, this study has a multi-level structure with a larger sample of patients nested within a smaller sample of doctors. </w:t>
      </w:r>
      <w:r w:rsidRPr="006B0C10">
        <w:rPr>
          <w:rFonts w:cs="Arial"/>
          <w:sz w:val="24"/>
          <w:szCs w:val="24"/>
        </w:rPr>
        <w:t xml:space="preserve">By measuring </w:t>
      </w:r>
      <w:r>
        <w:rPr>
          <w:rFonts w:cs="Arial"/>
          <w:sz w:val="24"/>
          <w:szCs w:val="24"/>
        </w:rPr>
        <w:t>doctor</w:t>
      </w:r>
      <w:r w:rsidRPr="006B0C10">
        <w:rPr>
          <w:rFonts w:cs="Arial"/>
          <w:sz w:val="24"/>
          <w:szCs w:val="24"/>
        </w:rPr>
        <w:t>s’ uncertainty tolerance and then retrospectively</w:t>
      </w:r>
      <w:r>
        <w:rPr>
          <w:rFonts w:cs="Arial"/>
          <w:sz w:val="24"/>
          <w:szCs w:val="24"/>
        </w:rPr>
        <w:t xml:space="preserve"> assessing their clinical decisions across patients, the potential effect of measuring tolerance on subsequent behaviour may be minimised. Extracting retrospective data also allows for the collection of a host of objective outcomes through electronic medical records searching, while potentially allowing for a large patient sample (by not recruiting them directly, recruitment time may be minimised). Further, by recruiting doctors, and patient within doctors, potential confound</w:t>
      </w:r>
      <w:r w:rsidR="00BF12B2">
        <w:rPr>
          <w:rFonts w:cs="Arial"/>
          <w:sz w:val="24"/>
          <w:szCs w:val="24"/>
        </w:rPr>
        <w:t>er</w:t>
      </w:r>
      <w:r>
        <w:rPr>
          <w:rFonts w:cs="Arial"/>
          <w:sz w:val="24"/>
          <w:szCs w:val="24"/>
        </w:rPr>
        <w:t>s or moderators can be assessed at the patient (</w:t>
      </w:r>
      <w:proofErr w:type="gramStart"/>
      <w:r>
        <w:rPr>
          <w:rFonts w:cs="Arial"/>
          <w:sz w:val="24"/>
          <w:szCs w:val="24"/>
        </w:rPr>
        <w:t>e.g.</w:t>
      </w:r>
      <w:proofErr w:type="gramEnd"/>
      <w:r>
        <w:rPr>
          <w:rFonts w:cs="Arial"/>
          <w:sz w:val="24"/>
          <w:szCs w:val="24"/>
        </w:rPr>
        <w:t xml:space="preserve"> diagnosis) or doctor-level (e.g. experience). </w:t>
      </w:r>
    </w:p>
    <w:p w14:paraId="26E8E609" w14:textId="77777777" w:rsidR="00C16331" w:rsidRDefault="00C16331" w:rsidP="00C16331">
      <w:pPr>
        <w:spacing w:line="360" w:lineRule="auto"/>
        <w:rPr>
          <w:b/>
          <w:bCs/>
          <w:sz w:val="28"/>
          <w:szCs w:val="28"/>
        </w:rPr>
      </w:pPr>
    </w:p>
    <w:p w14:paraId="2A6AC451" w14:textId="01AEB881" w:rsidR="00C16331" w:rsidRPr="00F96596" w:rsidRDefault="00C16331" w:rsidP="00C16331">
      <w:pPr>
        <w:spacing w:line="360" w:lineRule="auto"/>
        <w:rPr>
          <w:b/>
          <w:bCs/>
          <w:sz w:val="28"/>
          <w:szCs w:val="28"/>
        </w:rPr>
      </w:pPr>
      <w:r w:rsidRPr="00F96596">
        <w:rPr>
          <w:b/>
          <w:bCs/>
          <w:sz w:val="28"/>
          <w:szCs w:val="28"/>
        </w:rPr>
        <w:t>Setting</w:t>
      </w:r>
    </w:p>
    <w:p w14:paraId="5CFA1970" w14:textId="1246FB03" w:rsidR="00C16331" w:rsidRPr="004C2FEC" w:rsidRDefault="00C16331" w:rsidP="00C16331">
      <w:pPr>
        <w:spacing w:line="360" w:lineRule="auto"/>
        <w:jc w:val="both"/>
        <w:rPr>
          <w:sz w:val="24"/>
          <w:szCs w:val="24"/>
        </w:rPr>
      </w:pPr>
      <w:proofErr w:type="gramStart"/>
      <w:r w:rsidRPr="004C2FEC">
        <w:rPr>
          <w:sz w:val="24"/>
          <w:szCs w:val="24"/>
        </w:rPr>
        <w:t>Doctors</w:t>
      </w:r>
      <w:proofErr w:type="gramEnd"/>
      <w:r w:rsidRPr="004C2FEC">
        <w:rPr>
          <w:sz w:val="24"/>
          <w:szCs w:val="24"/>
        </w:rPr>
        <w:t xml:space="preserve"> recruitment</w:t>
      </w:r>
      <w:r w:rsidR="00051E0F">
        <w:rPr>
          <w:sz w:val="24"/>
          <w:szCs w:val="24"/>
        </w:rPr>
        <w:t>/</w:t>
      </w:r>
      <w:r w:rsidRPr="004C2FEC">
        <w:rPr>
          <w:sz w:val="24"/>
          <w:szCs w:val="24"/>
        </w:rPr>
        <w:t xml:space="preserve">patient record data extraction will be conducted at several </w:t>
      </w:r>
      <w:r>
        <w:rPr>
          <w:sz w:val="24"/>
          <w:szCs w:val="24"/>
        </w:rPr>
        <w:t>emergency</w:t>
      </w:r>
      <w:r w:rsidRPr="004C2FEC">
        <w:rPr>
          <w:sz w:val="24"/>
          <w:szCs w:val="24"/>
        </w:rPr>
        <w:t xml:space="preserve"> departments across Yorkshire, UK, including: Bradford, Airedale and Leeds (West Yorkshire, pop. 2.3mill), and Barnsley and Sheffield (South Yorkshire, pop. 1.4m). </w:t>
      </w:r>
      <w:r w:rsidR="00DE70F1">
        <w:rPr>
          <w:sz w:val="24"/>
          <w:szCs w:val="24"/>
        </w:rPr>
        <w:t xml:space="preserve">At all sites, emergency doctor collaborators have been established - each of whom have agreed to </w:t>
      </w:r>
      <w:r w:rsidR="00937EDE">
        <w:rPr>
          <w:sz w:val="24"/>
          <w:szCs w:val="24"/>
        </w:rPr>
        <w:t>extract</w:t>
      </w:r>
      <w:r w:rsidR="00DE70F1">
        <w:rPr>
          <w:sz w:val="24"/>
          <w:szCs w:val="24"/>
        </w:rPr>
        <w:t xml:space="preserve"> all patient data</w:t>
      </w:r>
      <w:r w:rsidR="002116E2">
        <w:rPr>
          <w:sz w:val="24"/>
          <w:szCs w:val="24"/>
        </w:rPr>
        <w:t>/</w:t>
      </w:r>
      <w:r w:rsidR="00DE70F1">
        <w:rPr>
          <w:sz w:val="24"/>
          <w:szCs w:val="24"/>
        </w:rPr>
        <w:t xml:space="preserve">assist in recruiting their colleagues. </w:t>
      </w:r>
    </w:p>
    <w:p w14:paraId="7D298531" w14:textId="54D08AD4" w:rsidR="00956EC4" w:rsidRDefault="00956EC4" w:rsidP="00956EC4">
      <w:pPr>
        <w:spacing w:line="360" w:lineRule="auto"/>
        <w:rPr>
          <w:b/>
          <w:bCs/>
          <w:sz w:val="28"/>
          <w:szCs w:val="28"/>
        </w:rPr>
      </w:pPr>
    </w:p>
    <w:p w14:paraId="5F6AB923" w14:textId="1C4D508E" w:rsidR="0038206B" w:rsidRDefault="0038206B" w:rsidP="00956EC4">
      <w:pPr>
        <w:spacing w:line="360" w:lineRule="auto"/>
        <w:rPr>
          <w:b/>
          <w:bCs/>
          <w:sz w:val="28"/>
          <w:szCs w:val="28"/>
        </w:rPr>
      </w:pPr>
    </w:p>
    <w:p w14:paraId="6A5F7DB9" w14:textId="77777777" w:rsidR="0038206B" w:rsidRDefault="0038206B" w:rsidP="00956EC4">
      <w:pPr>
        <w:spacing w:line="360" w:lineRule="auto"/>
        <w:rPr>
          <w:b/>
          <w:bCs/>
          <w:sz w:val="28"/>
          <w:szCs w:val="28"/>
        </w:rPr>
        <w:sectPr w:rsidR="0038206B">
          <w:pgSz w:w="11906" w:h="16838"/>
          <w:pgMar w:top="1440" w:right="1440" w:bottom="1440" w:left="1440" w:header="708" w:footer="708" w:gutter="0"/>
          <w:cols w:space="708"/>
          <w:docGrid w:linePitch="360"/>
        </w:sectPr>
      </w:pPr>
    </w:p>
    <w:p w14:paraId="7920AAC8" w14:textId="209D9B09" w:rsidR="007A6A20" w:rsidRDefault="007A6A20" w:rsidP="007A6A20">
      <w:pPr>
        <w:spacing w:line="360" w:lineRule="auto"/>
        <w:jc w:val="both"/>
      </w:pPr>
    </w:p>
    <w:p w14:paraId="595158E6" w14:textId="20CC44FA" w:rsidR="007A6A20" w:rsidRDefault="007A6A20" w:rsidP="007A6A20">
      <w:pPr>
        <w:spacing w:line="360" w:lineRule="auto"/>
        <w:jc w:val="both"/>
      </w:pPr>
    </w:p>
    <w:p w14:paraId="577EE0FE" w14:textId="398A56A0" w:rsidR="007A6A20" w:rsidRDefault="007A6A20" w:rsidP="007A6A20">
      <w:pPr>
        <w:spacing w:line="360" w:lineRule="auto"/>
        <w:jc w:val="both"/>
      </w:pPr>
    </w:p>
    <w:p w14:paraId="0B2A169D" w14:textId="1B18FA00" w:rsidR="007A6A20" w:rsidRDefault="007A6A20" w:rsidP="007A6A20">
      <w:pPr>
        <w:spacing w:line="360" w:lineRule="auto"/>
        <w:jc w:val="both"/>
      </w:pPr>
    </w:p>
    <w:p w14:paraId="283B833B" w14:textId="0E262EE0" w:rsidR="007A6A20" w:rsidRDefault="007A6A20" w:rsidP="007A6A20">
      <w:pPr>
        <w:spacing w:line="360" w:lineRule="auto"/>
        <w:jc w:val="both"/>
      </w:pPr>
    </w:p>
    <w:p w14:paraId="69E102F1" w14:textId="77777777" w:rsidR="007A6A20" w:rsidRDefault="007A6A20" w:rsidP="007A6A20">
      <w:pPr>
        <w:spacing w:line="360" w:lineRule="auto"/>
        <w:jc w:val="both"/>
      </w:pPr>
    </w:p>
    <w:p w14:paraId="1876A808" w14:textId="77777777" w:rsidR="007A6A20" w:rsidRDefault="007A6A20" w:rsidP="007A6A20">
      <w:pPr>
        <w:spacing w:line="360" w:lineRule="auto"/>
        <w:jc w:val="both"/>
      </w:pPr>
    </w:p>
    <w:p w14:paraId="7C8E0A42" w14:textId="612065E8" w:rsidR="007A6A20" w:rsidRDefault="007A6A20" w:rsidP="007A6A20">
      <w:pPr>
        <w:jc w:val="both"/>
        <w:rPr>
          <w:b/>
          <w:bCs/>
          <w:sz w:val="28"/>
          <w:szCs w:val="28"/>
        </w:rPr>
      </w:pPr>
      <w:r>
        <w:rPr>
          <w:b/>
          <w:bCs/>
          <w:noProof/>
          <w:sz w:val="28"/>
          <w:szCs w:val="28"/>
        </w:rPr>
        <w:drawing>
          <wp:inline distT="0" distB="0" distL="0" distR="0" wp14:anchorId="32F25843" wp14:editId="3A03032D">
            <wp:extent cx="13291185" cy="4823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91185" cy="4823460"/>
                    </a:xfrm>
                    <a:prstGeom prst="rect">
                      <a:avLst/>
                    </a:prstGeom>
                    <a:noFill/>
                  </pic:spPr>
                </pic:pic>
              </a:graphicData>
            </a:graphic>
          </wp:inline>
        </w:drawing>
      </w:r>
    </w:p>
    <w:p w14:paraId="17E99932" w14:textId="77777777" w:rsidR="007A6A20" w:rsidRDefault="007A6A20" w:rsidP="007A6A20">
      <w:pPr>
        <w:jc w:val="both"/>
        <w:rPr>
          <w:b/>
          <w:bCs/>
          <w:sz w:val="28"/>
          <w:szCs w:val="28"/>
        </w:rPr>
      </w:pPr>
    </w:p>
    <w:p w14:paraId="6934567E" w14:textId="5F714825" w:rsidR="007A6A20" w:rsidRDefault="007A6A20" w:rsidP="007A6A20">
      <w:pPr>
        <w:jc w:val="both"/>
        <w:rPr>
          <w:b/>
          <w:bCs/>
          <w:sz w:val="28"/>
          <w:szCs w:val="28"/>
        </w:rPr>
      </w:pPr>
      <w:r>
        <w:rPr>
          <w:b/>
          <w:bCs/>
          <w:sz w:val="28"/>
          <w:szCs w:val="28"/>
        </w:rPr>
        <w:t xml:space="preserve">Figure 1. Diagram of the study design. </w:t>
      </w:r>
    </w:p>
    <w:p w14:paraId="17E71B2F" w14:textId="77777777" w:rsidR="007A6A20" w:rsidRDefault="007A6A20" w:rsidP="007A6A20">
      <w:pPr>
        <w:spacing w:line="360" w:lineRule="auto"/>
        <w:jc w:val="both"/>
      </w:pPr>
    </w:p>
    <w:p w14:paraId="180A93C6" w14:textId="77777777" w:rsidR="007A6A20" w:rsidRDefault="007A6A20" w:rsidP="007A6A20">
      <w:pPr>
        <w:spacing w:line="360" w:lineRule="auto"/>
        <w:jc w:val="both"/>
      </w:pPr>
    </w:p>
    <w:p w14:paraId="6886C7D6" w14:textId="15AD4139" w:rsidR="0038206B" w:rsidRDefault="0038206B" w:rsidP="00956EC4">
      <w:pPr>
        <w:spacing w:line="360" w:lineRule="auto"/>
        <w:rPr>
          <w:b/>
          <w:bCs/>
          <w:sz w:val="28"/>
          <w:szCs w:val="28"/>
        </w:rPr>
      </w:pPr>
    </w:p>
    <w:p w14:paraId="6A36C773" w14:textId="77777777" w:rsidR="00D22CD6" w:rsidRDefault="00D22CD6" w:rsidP="00956EC4">
      <w:pPr>
        <w:spacing w:line="360" w:lineRule="auto"/>
        <w:rPr>
          <w:b/>
          <w:bCs/>
          <w:sz w:val="28"/>
          <w:szCs w:val="28"/>
        </w:rPr>
        <w:sectPr w:rsidR="00D22CD6" w:rsidSect="0038206B">
          <w:pgSz w:w="23811" w:h="16838" w:orient="landscape" w:code="8"/>
          <w:pgMar w:top="1440" w:right="1440" w:bottom="1440" w:left="1440" w:header="708" w:footer="708" w:gutter="0"/>
          <w:cols w:space="708"/>
          <w:docGrid w:linePitch="360"/>
        </w:sectPr>
      </w:pPr>
    </w:p>
    <w:tbl>
      <w:tblPr>
        <w:tblW w:w="13958" w:type="dxa"/>
        <w:jc w:val="center"/>
        <w:tblLook w:val="04A0" w:firstRow="1" w:lastRow="0" w:firstColumn="1" w:lastColumn="0" w:noHBand="0" w:noVBand="1"/>
      </w:tblPr>
      <w:tblGrid>
        <w:gridCol w:w="5615"/>
        <w:gridCol w:w="630"/>
        <w:gridCol w:w="13"/>
        <w:gridCol w:w="209"/>
        <w:gridCol w:w="468"/>
        <w:gridCol w:w="436"/>
        <w:gridCol w:w="643"/>
        <w:gridCol w:w="630"/>
        <w:gridCol w:w="683"/>
        <w:gridCol w:w="643"/>
        <w:gridCol w:w="563"/>
        <w:gridCol w:w="683"/>
        <w:gridCol w:w="2742"/>
      </w:tblGrid>
      <w:tr w:rsidR="001D46C0" w:rsidRPr="00D22CD6" w14:paraId="6EB31A83" w14:textId="271DCDF4" w:rsidTr="001D46C0">
        <w:trPr>
          <w:gridAfter w:val="8"/>
          <w:wAfter w:w="7023" w:type="dxa"/>
          <w:trHeight w:val="315"/>
          <w:jc w:val="center"/>
        </w:trPr>
        <w:tc>
          <w:tcPr>
            <w:tcW w:w="5615" w:type="dxa"/>
            <w:tcBorders>
              <w:top w:val="single" w:sz="4" w:space="0" w:color="auto"/>
              <w:left w:val="nil"/>
              <w:bottom w:val="single" w:sz="4" w:space="0" w:color="auto"/>
            </w:tcBorders>
            <w:shd w:val="clear" w:color="auto" w:fill="auto"/>
            <w:noWrap/>
            <w:vAlign w:val="bottom"/>
            <w:hideMark/>
          </w:tcPr>
          <w:p w14:paraId="1067CF8C" w14:textId="77777777" w:rsidR="001D46C0" w:rsidRPr="00D22CD6" w:rsidRDefault="001D46C0" w:rsidP="00D22CD6">
            <w:pPr>
              <w:jc w:val="center"/>
              <w:rPr>
                <w:rFonts w:eastAsia="Times New Roman" w:cs="Arial"/>
                <w:b/>
                <w:bCs/>
                <w:color w:val="000000"/>
                <w:sz w:val="24"/>
                <w:szCs w:val="24"/>
              </w:rPr>
            </w:pPr>
            <w:r w:rsidRPr="00D22CD6">
              <w:rPr>
                <w:rFonts w:eastAsia="Times New Roman" w:cs="Arial"/>
                <w:b/>
                <w:bCs/>
                <w:color w:val="000000"/>
                <w:sz w:val="24"/>
                <w:szCs w:val="24"/>
              </w:rPr>
              <w:lastRenderedPageBreak/>
              <w:t>Task</w:t>
            </w:r>
          </w:p>
        </w:tc>
        <w:tc>
          <w:tcPr>
            <w:tcW w:w="643" w:type="dxa"/>
            <w:gridSpan w:val="2"/>
          </w:tcPr>
          <w:p w14:paraId="47A054B8" w14:textId="77777777" w:rsidR="001D46C0" w:rsidRPr="00D22CD6" w:rsidRDefault="001D46C0" w:rsidP="00D22CD6">
            <w:pPr>
              <w:jc w:val="center"/>
              <w:rPr>
                <w:rFonts w:eastAsia="Times New Roman" w:cs="Arial"/>
                <w:b/>
                <w:bCs/>
                <w:color w:val="000000"/>
                <w:sz w:val="24"/>
                <w:szCs w:val="24"/>
              </w:rPr>
            </w:pPr>
          </w:p>
        </w:tc>
        <w:tc>
          <w:tcPr>
            <w:tcW w:w="677" w:type="dxa"/>
            <w:gridSpan w:val="2"/>
          </w:tcPr>
          <w:p w14:paraId="3D72DCF6" w14:textId="77777777" w:rsidR="001D46C0" w:rsidRPr="00D22CD6" w:rsidRDefault="001D46C0" w:rsidP="00D22CD6">
            <w:pPr>
              <w:jc w:val="center"/>
              <w:rPr>
                <w:rFonts w:eastAsia="Times New Roman" w:cs="Arial"/>
                <w:b/>
                <w:bCs/>
                <w:color w:val="000000"/>
                <w:sz w:val="24"/>
                <w:szCs w:val="24"/>
              </w:rPr>
            </w:pPr>
          </w:p>
        </w:tc>
      </w:tr>
      <w:tr w:rsidR="001D46C0" w:rsidRPr="00D22CD6" w14:paraId="65135177" w14:textId="6CDEEDE8" w:rsidTr="001D46C0">
        <w:trPr>
          <w:trHeight w:val="315"/>
          <w:jc w:val="center"/>
        </w:trPr>
        <w:tc>
          <w:tcPr>
            <w:tcW w:w="5615" w:type="dxa"/>
            <w:tcBorders>
              <w:top w:val="nil"/>
              <w:left w:val="nil"/>
              <w:bottom w:val="nil"/>
              <w:right w:val="nil"/>
            </w:tcBorders>
            <w:shd w:val="clear" w:color="auto" w:fill="auto"/>
            <w:noWrap/>
            <w:vAlign w:val="bottom"/>
            <w:hideMark/>
          </w:tcPr>
          <w:p w14:paraId="680D064E" w14:textId="77777777" w:rsidR="001D46C0" w:rsidRPr="00D22CD6" w:rsidRDefault="001D46C0" w:rsidP="00D22CD6">
            <w:pPr>
              <w:jc w:val="center"/>
              <w:rPr>
                <w:rFonts w:eastAsia="Times New Roman" w:cs="Arial"/>
                <w:b/>
                <w:bCs/>
                <w:color w:val="000000"/>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B7BBC5"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Jan</w:t>
            </w:r>
          </w:p>
        </w:tc>
        <w:tc>
          <w:tcPr>
            <w:tcW w:w="222" w:type="dxa"/>
            <w:gridSpan w:val="2"/>
            <w:tcBorders>
              <w:top w:val="single" w:sz="4" w:space="0" w:color="auto"/>
              <w:left w:val="nil"/>
              <w:bottom w:val="single" w:sz="4" w:space="0" w:color="auto"/>
              <w:right w:val="nil"/>
            </w:tcBorders>
          </w:tcPr>
          <w:p w14:paraId="0CD1FAF7" w14:textId="77777777" w:rsidR="001D46C0" w:rsidRPr="00D22CD6" w:rsidRDefault="001D46C0" w:rsidP="00D22CD6">
            <w:pPr>
              <w:rPr>
                <w:rFonts w:eastAsia="Times New Roman" w:cs="Arial"/>
                <w:b/>
                <w:bCs/>
                <w:color w:val="000000"/>
                <w:sz w:val="24"/>
                <w:szCs w:val="24"/>
              </w:rPr>
            </w:pPr>
          </w:p>
        </w:tc>
        <w:tc>
          <w:tcPr>
            <w:tcW w:w="90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AB61CF" w14:textId="7A93A29B"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Feb</w:t>
            </w:r>
          </w:p>
        </w:tc>
        <w:tc>
          <w:tcPr>
            <w:tcW w:w="381" w:type="dxa"/>
            <w:tcBorders>
              <w:top w:val="single" w:sz="4" w:space="0" w:color="auto"/>
              <w:left w:val="nil"/>
              <w:bottom w:val="single" w:sz="4" w:space="0" w:color="auto"/>
              <w:right w:val="single" w:sz="4" w:space="0" w:color="auto"/>
            </w:tcBorders>
            <w:shd w:val="clear" w:color="auto" w:fill="auto"/>
            <w:noWrap/>
            <w:vAlign w:val="bottom"/>
            <w:hideMark/>
          </w:tcPr>
          <w:p w14:paraId="06D43BF6"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Mar</w:t>
            </w:r>
          </w:p>
        </w:tc>
        <w:tc>
          <w:tcPr>
            <w:tcW w:w="630" w:type="dxa"/>
            <w:tcBorders>
              <w:top w:val="single" w:sz="4" w:space="0" w:color="auto"/>
              <w:left w:val="nil"/>
              <w:bottom w:val="single" w:sz="4" w:space="0" w:color="auto"/>
              <w:right w:val="single" w:sz="4" w:space="0" w:color="auto"/>
            </w:tcBorders>
            <w:shd w:val="clear" w:color="auto" w:fill="auto"/>
            <w:noWrap/>
            <w:vAlign w:val="bottom"/>
            <w:hideMark/>
          </w:tcPr>
          <w:p w14:paraId="170D0637"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Apr</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69B42825"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May</w:t>
            </w:r>
          </w:p>
        </w:tc>
        <w:tc>
          <w:tcPr>
            <w:tcW w:w="643" w:type="dxa"/>
            <w:tcBorders>
              <w:top w:val="single" w:sz="4" w:space="0" w:color="auto"/>
              <w:left w:val="nil"/>
              <w:bottom w:val="single" w:sz="4" w:space="0" w:color="auto"/>
              <w:right w:val="single" w:sz="4" w:space="0" w:color="auto"/>
            </w:tcBorders>
            <w:shd w:val="clear" w:color="auto" w:fill="auto"/>
            <w:noWrap/>
            <w:vAlign w:val="bottom"/>
            <w:hideMark/>
          </w:tcPr>
          <w:p w14:paraId="3F750E2D"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Jun</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14:paraId="08AD9C0F"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Jul</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07489869" w14:textId="77777777" w:rsidR="001D46C0" w:rsidRPr="00D22CD6" w:rsidRDefault="001D46C0" w:rsidP="00D22CD6">
            <w:pPr>
              <w:rPr>
                <w:rFonts w:eastAsia="Times New Roman" w:cs="Arial"/>
                <w:b/>
                <w:bCs/>
                <w:color w:val="000000"/>
                <w:sz w:val="24"/>
                <w:szCs w:val="24"/>
              </w:rPr>
            </w:pPr>
            <w:r w:rsidRPr="00D22CD6">
              <w:rPr>
                <w:rFonts w:eastAsia="Times New Roman" w:cs="Arial"/>
                <w:b/>
                <w:bCs/>
                <w:color w:val="000000"/>
                <w:sz w:val="24"/>
                <w:szCs w:val="24"/>
              </w:rPr>
              <w:t>Aug</w:t>
            </w:r>
          </w:p>
        </w:tc>
        <w:tc>
          <w:tcPr>
            <w:tcW w:w="3004" w:type="dxa"/>
            <w:tcBorders>
              <w:top w:val="single" w:sz="4" w:space="0" w:color="auto"/>
              <w:left w:val="nil"/>
              <w:bottom w:val="single" w:sz="4" w:space="0" w:color="auto"/>
              <w:right w:val="single" w:sz="4" w:space="0" w:color="auto"/>
            </w:tcBorders>
          </w:tcPr>
          <w:p w14:paraId="3F59E008" w14:textId="77777777" w:rsidR="001D46C0" w:rsidRPr="00D22CD6" w:rsidRDefault="001D46C0" w:rsidP="00D22CD6">
            <w:pPr>
              <w:rPr>
                <w:rFonts w:eastAsia="Times New Roman" w:cs="Arial"/>
                <w:b/>
                <w:bCs/>
                <w:color w:val="000000"/>
                <w:sz w:val="24"/>
                <w:szCs w:val="24"/>
              </w:rPr>
            </w:pPr>
          </w:p>
        </w:tc>
      </w:tr>
      <w:tr w:rsidR="001D46C0" w:rsidRPr="00D22CD6" w14:paraId="408E75AF" w14:textId="75F46B65" w:rsidTr="001D46C0">
        <w:trPr>
          <w:trHeight w:val="315"/>
          <w:jc w:val="center"/>
        </w:trPr>
        <w:tc>
          <w:tcPr>
            <w:tcW w:w="5615" w:type="dxa"/>
            <w:tcBorders>
              <w:top w:val="nil"/>
              <w:left w:val="nil"/>
              <w:bottom w:val="nil"/>
              <w:right w:val="nil"/>
            </w:tcBorders>
            <w:shd w:val="clear" w:color="auto" w:fill="auto"/>
            <w:noWrap/>
            <w:vAlign w:val="bottom"/>
            <w:hideMark/>
          </w:tcPr>
          <w:p w14:paraId="31293C97"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Write up proposal/design study [</w:t>
            </w:r>
            <w:r w:rsidRPr="00D22CD6">
              <w:rPr>
                <w:rFonts w:eastAsia="Times New Roman" w:cs="Arial"/>
                <w:b/>
                <w:bCs/>
                <w:color w:val="FF0000"/>
                <w:sz w:val="24"/>
                <w:szCs w:val="24"/>
              </w:rPr>
              <w:t>Complete</w:t>
            </w:r>
            <w:r w:rsidRPr="00D22CD6">
              <w:rPr>
                <w:rFonts w:eastAsia="Times New Roman" w:cs="Arial"/>
                <w:b/>
                <w:bCs/>
                <w:color w:val="000000"/>
                <w:sz w:val="24"/>
                <w:szCs w:val="24"/>
              </w:rPr>
              <w:t>]</w:t>
            </w:r>
          </w:p>
        </w:tc>
        <w:tc>
          <w:tcPr>
            <w:tcW w:w="630" w:type="dxa"/>
            <w:tcBorders>
              <w:top w:val="nil"/>
              <w:left w:val="nil"/>
              <w:bottom w:val="single" w:sz="4" w:space="0" w:color="auto"/>
              <w:right w:val="nil"/>
            </w:tcBorders>
            <w:shd w:val="clear" w:color="auto" w:fill="auto"/>
            <w:noWrap/>
            <w:vAlign w:val="bottom"/>
            <w:hideMark/>
          </w:tcPr>
          <w:p w14:paraId="16063816" w14:textId="77777777" w:rsidR="001D46C0" w:rsidRPr="00D22CD6" w:rsidRDefault="001D46C0" w:rsidP="00D22CD6">
            <w:pPr>
              <w:jc w:val="right"/>
              <w:rPr>
                <w:rFonts w:eastAsia="Times New Roman" w:cs="Arial"/>
                <w:b/>
                <w:bCs/>
                <w:color w:val="000000"/>
                <w:sz w:val="24"/>
                <w:szCs w:val="24"/>
              </w:rPr>
            </w:pPr>
          </w:p>
        </w:tc>
        <w:tc>
          <w:tcPr>
            <w:tcW w:w="222" w:type="dxa"/>
            <w:gridSpan w:val="2"/>
            <w:tcBorders>
              <w:top w:val="nil"/>
              <w:left w:val="nil"/>
              <w:bottom w:val="single" w:sz="4" w:space="0" w:color="auto"/>
              <w:right w:val="nil"/>
            </w:tcBorders>
          </w:tcPr>
          <w:p w14:paraId="78E311C0" w14:textId="77777777" w:rsidR="001D46C0" w:rsidRPr="00D22CD6" w:rsidRDefault="001D46C0" w:rsidP="00D22CD6">
            <w:pPr>
              <w:rPr>
                <w:rFonts w:ascii="Times New Roman" w:eastAsia="Times New Roman" w:hAnsi="Times New Roman"/>
                <w:sz w:val="20"/>
                <w:szCs w:val="20"/>
              </w:rPr>
            </w:pPr>
          </w:p>
        </w:tc>
        <w:tc>
          <w:tcPr>
            <w:tcW w:w="904" w:type="dxa"/>
            <w:gridSpan w:val="2"/>
            <w:tcBorders>
              <w:top w:val="nil"/>
              <w:left w:val="nil"/>
              <w:bottom w:val="single" w:sz="4" w:space="0" w:color="auto"/>
              <w:right w:val="nil"/>
            </w:tcBorders>
            <w:shd w:val="clear" w:color="auto" w:fill="auto"/>
            <w:noWrap/>
            <w:vAlign w:val="bottom"/>
            <w:hideMark/>
          </w:tcPr>
          <w:p w14:paraId="07A2658F" w14:textId="6E958382" w:rsidR="001D46C0" w:rsidRPr="00D22CD6" w:rsidRDefault="001D46C0" w:rsidP="00D22CD6">
            <w:pPr>
              <w:rPr>
                <w:rFonts w:ascii="Times New Roman" w:eastAsia="Times New Roman" w:hAnsi="Times New Roman"/>
                <w:sz w:val="20"/>
                <w:szCs w:val="20"/>
              </w:rPr>
            </w:pPr>
          </w:p>
        </w:tc>
        <w:tc>
          <w:tcPr>
            <w:tcW w:w="381" w:type="dxa"/>
            <w:tcBorders>
              <w:top w:val="nil"/>
              <w:left w:val="nil"/>
              <w:bottom w:val="single" w:sz="4" w:space="0" w:color="auto"/>
              <w:right w:val="nil"/>
            </w:tcBorders>
            <w:shd w:val="clear" w:color="auto" w:fill="auto"/>
            <w:noWrap/>
            <w:vAlign w:val="bottom"/>
            <w:hideMark/>
          </w:tcPr>
          <w:p w14:paraId="7C1ECFF3" w14:textId="77777777" w:rsidR="001D46C0" w:rsidRPr="00D22CD6" w:rsidRDefault="001D46C0" w:rsidP="00D22CD6">
            <w:pPr>
              <w:rPr>
                <w:rFonts w:ascii="Times New Roman" w:eastAsia="Times New Roman" w:hAnsi="Times New Roman"/>
                <w:sz w:val="20"/>
                <w:szCs w:val="20"/>
              </w:rPr>
            </w:pPr>
          </w:p>
        </w:tc>
        <w:tc>
          <w:tcPr>
            <w:tcW w:w="630" w:type="dxa"/>
            <w:tcBorders>
              <w:top w:val="nil"/>
              <w:left w:val="nil"/>
              <w:bottom w:val="single" w:sz="4" w:space="0" w:color="auto"/>
              <w:right w:val="nil"/>
            </w:tcBorders>
            <w:shd w:val="clear" w:color="auto" w:fill="auto"/>
            <w:noWrap/>
            <w:vAlign w:val="bottom"/>
            <w:hideMark/>
          </w:tcPr>
          <w:p w14:paraId="451C958A" w14:textId="77777777" w:rsidR="001D46C0" w:rsidRPr="00D22CD6" w:rsidRDefault="001D46C0" w:rsidP="00D22CD6">
            <w:pPr>
              <w:rPr>
                <w:rFonts w:ascii="Times New Roman" w:eastAsia="Times New Roman" w:hAnsi="Times New Roman"/>
                <w:sz w:val="20"/>
                <w:szCs w:val="20"/>
              </w:rPr>
            </w:pPr>
          </w:p>
        </w:tc>
        <w:tc>
          <w:tcPr>
            <w:tcW w:w="683" w:type="dxa"/>
            <w:tcBorders>
              <w:top w:val="nil"/>
              <w:left w:val="nil"/>
              <w:bottom w:val="single" w:sz="4" w:space="0" w:color="auto"/>
              <w:right w:val="nil"/>
            </w:tcBorders>
            <w:shd w:val="clear" w:color="auto" w:fill="auto"/>
            <w:noWrap/>
            <w:vAlign w:val="bottom"/>
            <w:hideMark/>
          </w:tcPr>
          <w:p w14:paraId="74A19723" w14:textId="77777777" w:rsidR="001D46C0" w:rsidRPr="00D22CD6" w:rsidRDefault="001D46C0" w:rsidP="00D22CD6">
            <w:pPr>
              <w:rPr>
                <w:rFonts w:ascii="Times New Roman" w:eastAsia="Times New Roman" w:hAnsi="Times New Roman"/>
                <w:sz w:val="20"/>
                <w:szCs w:val="20"/>
              </w:rPr>
            </w:pPr>
          </w:p>
        </w:tc>
        <w:tc>
          <w:tcPr>
            <w:tcW w:w="643" w:type="dxa"/>
            <w:tcBorders>
              <w:top w:val="nil"/>
              <w:left w:val="nil"/>
              <w:bottom w:val="single" w:sz="4" w:space="0" w:color="auto"/>
              <w:right w:val="nil"/>
            </w:tcBorders>
            <w:shd w:val="clear" w:color="auto" w:fill="auto"/>
            <w:noWrap/>
            <w:vAlign w:val="bottom"/>
            <w:hideMark/>
          </w:tcPr>
          <w:p w14:paraId="763008E8" w14:textId="77777777" w:rsidR="001D46C0" w:rsidRPr="00D22CD6" w:rsidRDefault="001D46C0" w:rsidP="00D22CD6">
            <w:pPr>
              <w:rPr>
                <w:rFonts w:ascii="Times New Roman" w:eastAsia="Times New Roman" w:hAnsi="Times New Roman"/>
                <w:sz w:val="20"/>
                <w:szCs w:val="20"/>
              </w:rPr>
            </w:pPr>
          </w:p>
        </w:tc>
        <w:tc>
          <w:tcPr>
            <w:tcW w:w="563" w:type="dxa"/>
            <w:tcBorders>
              <w:top w:val="nil"/>
              <w:left w:val="nil"/>
              <w:bottom w:val="single" w:sz="4" w:space="0" w:color="auto"/>
              <w:right w:val="nil"/>
            </w:tcBorders>
            <w:shd w:val="clear" w:color="auto" w:fill="auto"/>
            <w:noWrap/>
            <w:vAlign w:val="bottom"/>
            <w:hideMark/>
          </w:tcPr>
          <w:p w14:paraId="2BD29B67" w14:textId="77777777" w:rsidR="001D46C0" w:rsidRPr="00D22CD6" w:rsidRDefault="001D46C0" w:rsidP="00D22CD6">
            <w:pPr>
              <w:rPr>
                <w:rFonts w:ascii="Times New Roman" w:eastAsia="Times New Roman" w:hAnsi="Times New Roman"/>
                <w:sz w:val="20"/>
                <w:szCs w:val="20"/>
              </w:rPr>
            </w:pPr>
          </w:p>
        </w:tc>
        <w:tc>
          <w:tcPr>
            <w:tcW w:w="683" w:type="dxa"/>
            <w:tcBorders>
              <w:top w:val="nil"/>
              <w:left w:val="nil"/>
              <w:bottom w:val="single" w:sz="4" w:space="0" w:color="auto"/>
              <w:right w:val="nil"/>
            </w:tcBorders>
            <w:shd w:val="clear" w:color="auto" w:fill="auto"/>
            <w:noWrap/>
            <w:vAlign w:val="bottom"/>
            <w:hideMark/>
          </w:tcPr>
          <w:p w14:paraId="49A08048" w14:textId="77777777" w:rsidR="001D46C0" w:rsidRPr="00D22CD6" w:rsidRDefault="001D46C0" w:rsidP="00D22CD6">
            <w:pPr>
              <w:rPr>
                <w:rFonts w:ascii="Times New Roman" w:eastAsia="Times New Roman" w:hAnsi="Times New Roman"/>
                <w:sz w:val="20"/>
                <w:szCs w:val="20"/>
              </w:rPr>
            </w:pPr>
          </w:p>
        </w:tc>
        <w:tc>
          <w:tcPr>
            <w:tcW w:w="3004" w:type="dxa"/>
            <w:tcBorders>
              <w:top w:val="nil"/>
              <w:left w:val="nil"/>
              <w:bottom w:val="single" w:sz="4" w:space="0" w:color="auto"/>
              <w:right w:val="nil"/>
            </w:tcBorders>
          </w:tcPr>
          <w:p w14:paraId="3CC8EF63" w14:textId="77777777" w:rsidR="001D46C0" w:rsidRPr="00D22CD6" w:rsidRDefault="001D46C0" w:rsidP="00D22CD6">
            <w:pPr>
              <w:rPr>
                <w:rFonts w:ascii="Times New Roman" w:eastAsia="Times New Roman" w:hAnsi="Times New Roman"/>
                <w:sz w:val="20"/>
                <w:szCs w:val="20"/>
              </w:rPr>
            </w:pPr>
          </w:p>
        </w:tc>
      </w:tr>
      <w:tr w:rsidR="001D46C0" w:rsidRPr="00D22CD6" w14:paraId="3510A3F8" w14:textId="03947FD0"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34458401"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Design study</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9E5F48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6A57420A"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5E1C00C" w14:textId="3A2CF8F2"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091554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280E16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554F6A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78644C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50921F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A67F55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72F7EFAE" w14:textId="77777777" w:rsidR="001D46C0" w:rsidRPr="00D22CD6" w:rsidRDefault="001D46C0" w:rsidP="00D22CD6">
            <w:pPr>
              <w:rPr>
                <w:rFonts w:eastAsia="Times New Roman" w:cs="Arial"/>
                <w:color w:val="000000"/>
                <w:sz w:val="24"/>
                <w:szCs w:val="24"/>
              </w:rPr>
            </w:pPr>
          </w:p>
        </w:tc>
      </w:tr>
      <w:tr w:rsidR="001D46C0" w:rsidRPr="00D22CD6" w14:paraId="632375F9" w14:textId="2CB2CAFE"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5A6F3430"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 xml:space="preserve">Establish research team collaborators/supervisor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732002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3C18147A"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43C0B5E" w14:textId="308D6994"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E8CE81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EB0BD7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D61EC9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0BDBBE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9DDD04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4D8CF5D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62223196" w14:textId="77777777" w:rsidR="001D46C0" w:rsidRPr="00D22CD6" w:rsidRDefault="001D46C0" w:rsidP="00D22CD6">
            <w:pPr>
              <w:rPr>
                <w:rFonts w:eastAsia="Times New Roman" w:cs="Arial"/>
                <w:color w:val="000000"/>
                <w:sz w:val="24"/>
                <w:szCs w:val="24"/>
              </w:rPr>
            </w:pPr>
          </w:p>
        </w:tc>
      </w:tr>
      <w:tr w:rsidR="001D46C0" w:rsidRPr="00D22CD6" w14:paraId="2A9A815B" w14:textId="54D533FD" w:rsidTr="001D46C0">
        <w:trPr>
          <w:trHeight w:val="315"/>
          <w:jc w:val="center"/>
        </w:trPr>
        <w:tc>
          <w:tcPr>
            <w:tcW w:w="5615" w:type="dxa"/>
            <w:tcBorders>
              <w:top w:val="nil"/>
              <w:left w:val="nil"/>
              <w:bottom w:val="nil"/>
              <w:right w:val="nil"/>
            </w:tcBorders>
            <w:shd w:val="clear" w:color="auto" w:fill="auto"/>
            <w:noWrap/>
            <w:vAlign w:val="bottom"/>
            <w:hideMark/>
          </w:tcPr>
          <w:p w14:paraId="6271C7EB"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Collaborators [</w:t>
            </w:r>
            <w:r w:rsidRPr="00D22CD6">
              <w:rPr>
                <w:rFonts w:eastAsia="Times New Roman" w:cs="Arial"/>
                <w:b/>
                <w:bCs/>
                <w:color w:val="FF0000"/>
                <w:sz w:val="24"/>
                <w:szCs w:val="24"/>
              </w:rPr>
              <w:t>Complete</w:t>
            </w:r>
            <w:r w:rsidRPr="00D22CD6">
              <w:rPr>
                <w:rFonts w:eastAsia="Times New Roman" w:cs="Arial"/>
                <w:b/>
                <w:bCs/>
                <w:color w:val="000000"/>
                <w:sz w:val="24"/>
                <w:szCs w:val="24"/>
              </w:rPr>
              <w:t>]</w:t>
            </w:r>
          </w:p>
        </w:tc>
        <w:tc>
          <w:tcPr>
            <w:tcW w:w="630" w:type="dxa"/>
            <w:tcBorders>
              <w:top w:val="single" w:sz="4" w:space="0" w:color="auto"/>
              <w:left w:val="nil"/>
              <w:bottom w:val="single" w:sz="4" w:space="0" w:color="auto"/>
              <w:right w:val="nil"/>
            </w:tcBorders>
            <w:shd w:val="clear" w:color="auto" w:fill="auto"/>
            <w:noWrap/>
            <w:vAlign w:val="bottom"/>
            <w:hideMark/>
          </w:tcPr>
          <w:p w14:paraId="420F62E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77D1D0C7"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635129C7" w14:textId="02D671A1"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3BBCA18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4E8E1AB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3CA330A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5B8D3DA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5483B74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5C1A85F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12384B5A" w14:textId="77777777" w:rsidR="001D46C0" w:rsidRPr="00D22CD6" w:rsidRDefault="001D46C0" w:rsidP="00D22CD6">
            <w:pPr>
              <w:rPr>
                <w:rFonts w:eastAsia="Times New Roman" w:cs="Arial"/>
                <w:color w:val="000000"/>
                <w:sz w:val="24"/>
                <w:szCs w:val="24"/>
              </w:rPr>
            </w:pPr>
          </w:p>
        </w:tc>
      </w:tr>
      <w:tr w:rsidR="001D46C0" w:rsidRPr="00D22CD6" w14:paraId="353F4133" w14:textId="14AF7864"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04615089"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 xml:space="preserve">Establish collaborators at all sites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45B59E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7C944880"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F947846" w14:textId="4743515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DD701F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C732B8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0958FEB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6302F7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19A77B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4DEEC4B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2AAA4CC0" w14:textId="77777777" w:rsidR="001D46C0" w:rsidRPr="00D22CD6" w:rsidRDefault="001D46C0" w:rsidP="00D22CD6">
            <w:pPr>
              <w:rPr>
                <w:rFonts w:eastAsia="Times New Roman" w:cs="Arial"/>
                <w:color w:val="000000"/>
                <w:sz w:val="24"/>
                <w:szCs w:val="24"/>
              </w:rPr>
            </w:pPr>
          </w:p>
        </w:tc>
      </w:tr>
      <w:tr w:rsidR="001D46C0" w:rsidRPr="00D22CD6" w14:paraId="6AC3C8BF" w14:textId="624F32F8" w:rsidTr="001D46C0">
        <w:trPr>
          <w:trHeight w:val="315"/>
          <w:jc w:val="center"/>
        </w:trPr>
        <w:tc>
          <w:tcPr>
            <w:tcW w:w="5615" w:type="dxa"/>
            <w:tcBorders>
              <w:top w:val="nil"/>
              <w:left w:val="nil"/>
              <w:bottom w:val="nil"/>
              <w:right w:val="nil"/>
            </w:tcBorders>
            <w:shd w:val="clear" w:color="auto" w:fill="auto"/>
            <w:noWrap/>
            <w:vAlign w:val="bottom"/>
            <w:hideMark/>
          </w:tcPr>
          <w:p w14:paraId="56B5179E"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Materials [</w:t>
            </w:r>
            <w:r w:rsidRPr="00D22CD6">
              <w:rPr>
                <w:rFonts w:eastAsia="Times New Roman" w:cs="Arial"/>
                <w:b/>
                <w:bCs/>
                <w:color w:val="FF0000"/>
                <w:sz w:val="24"/>
                <w:szCs w:val="24"/>
              </w:rPr>
              <w:t>Complete</w:t>
            </w:r>
            <w:r w:rsidRPr="00D22CD6">
              <w:rPr>
                <w:rFonts w:eastAsia="Times New Roman" w:cs="Arial"/>
                <w:b/>
                <w:bCs/>
                <w:color w:val="000000"/>
                <w:sz w:val="24"/>
                <w:szCs w:val="24"/>
              </w:rPr>
              <w:t>]</w:t>
            </w:r>
          </w:p>
        </w:tc>
        <w:tc>
          <w:tcPr>
            <w:tcW w:w="630" w:type="dxa"/>
            <w:tcBorders>
              <w:top w:val="single" w:sz="4" w:space="0" w:color="auto"/>
              <w:left w:val="nil"/>
              <w:bottom w:val="single" w:sz="4" w:space="0" w:color="auto"/>
              <w:right w:val="nil"/>
            </w:tcBorders>
            <w:shd w:val="clear" w:color="auto" w:fill="auto"/>
            <w:noWrap/>
            <w:vAlign w:val="bottom"/>
            <w:hideMark/>
          </w:tcPr>
          <w:p w14:paraId="7C57FD4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3B9207F9"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569CC125" w14:textId="5FAE44CB"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56AA8A5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678B47D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6550AB9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62D3DCE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74CE7F5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30F7AB8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13635067" w14:textId="77777777" w:rsidR="001D46C0" w:rsidRPr="00D22CD6" w:rsidRDefault="001D46C0" w:rsidP="00D22CD6">
            <w:pPr>
              <w:rPr>
                <w:rFonts w:eastAsia="Times New Roman" w:cs="Arial"/>
                <w:color w:val="000000"/>
                <w:sz w:val="24"/>
                <w:szCs w:val="24"/>
              </w:rPr>
            </w:pPr>
          </w:p>
        </w:tc>
      </w:tr>
      <w:tr w:rsidR="001D46C0" w:rsidRPr="00D22CD6" w14:paraId="042F51A2" w14:textId="64104001"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73F939A6"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Design patient data extraction form</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B25959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3A6EACA8"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BE84DC5" w14:textId="6C48A855"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09FC53D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029075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10B833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1B5194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B97021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B383BF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5E74563B" w14:textId="77777777" w:rsidR="001D46C0" w:rsidRPr="00D22CD6" w:rsidRDefault="001D46C0" w:rsidP="00D22CD6">
            <w:pPr>
              <w:rPr>
                <w:rFonts w:eastAsia="Times New Roman" w:cs="Arial"/>
                <w:color w:val="000000"/>
                <w:sz w:val="24"/>
                <w:szCs w:val="24"/>
              </w:rPr>
            </w:pPr>
          </w:p>
        </w:tc>
      </w:tr>
      <w:tr w:rsidR="001D46C0" w:rsidRPr="00D22CD6" w14:paraId="6E93AABB" w14:textId="301CF68B"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265B5C2A"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Pilot/edit patient data extraction form</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9EB867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0450D2E1"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B92101D" w14:textId="42E27289"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D81320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0691C5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B723C9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88AF25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57F3E0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D7B979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622AF58E" w14:textId="77777777" w:rsidR="001D46C0" w:rsidRPr="00D22CD6" w:rsidRDefault="001D46C0" w:rsidP="00D22CD6">
            <w:pPr>
              <w:rPr>
                <w:rFonts w:eastAsia="Times New Roman" w:cs="Arial"/>
                <w:color w:val="000000"/>
                <w:sz w:val="24"/>
                <w:szCs w:val="24"/>
              </w:rPr>
            </w:pPr>
          </w:p>
        </w:tc>
      </w:tr>
      <w:tr w:rsidR="001D46C0" w:rsidRPr="00D22CD6" w14:paraId="514B55EF" w14:textId="251B383B"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3209AE83"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Choose measures for the doctor questionnaire</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878A4B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1DA8B5C1"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0752F09F" w14:textId="2BB6C4CD"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3E5C0D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023604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83166C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A4091D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A27019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575426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2048FBA3" w14:textId="77777777" w:rsidR="001D46C0" w:rsidRPr="00D22CD6" w:rsidRDefault="001D46C0" w:rsidP="00D22CD6">
            <w:pPr>
              <w:rPr>
                <w:rFonts w:eastAsia="Times New Roman" w:cs="Arial"/>
                <w:color w:val="000000"/>
                <w:sz w:val="24"/>
                <w:szCs w:val="24"/>
              </w:rPr>
            </w:pPr>
          </w:p>
        </w:tc>
      </w:tr>
      <w:tr w:rsidR="001D46C0" w:rsidRPr="00D22CD6" w14:paraId="0BAEAA3A" w14:textId="2AEA6BA4"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522CA2D1" w14:textId="2E9D0CB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Design/pilot/edit doctor questionnaire</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56F027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0CA7E7DA"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EBE8790" w14:textId="6C517950"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4E63949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D47AF8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224DB7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B04BB9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F9CD19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E2169F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7E303ABB" w14:textId="77777777" w:rsidR="001D46C0" w:rsidRPr="00D22CD6" w:rsidRDefault="001D46C0" w:rsidP="00D22CD6">
            <w:pPr>
              <w:rPr>
                <w:rFonts w:eastAsia="Times New Roman" w:cs="Arial"/>
                <w:color w:val="000000"/>
                <w:sz w:val="24"/>
                <w:szCs w:val="24"/>
              </w:rPr>
            </w:pPr>
          </w:p>
        </w:tc>
      </w:tr>
      <w:tr w:rsidR="001D46C0" w:rsidRPr="00D22CD6" w14:paraId="54ECEA8A" w14:textId="1B4A1511" w:rsidTr="001D46C0">
        <w:trPr>
          <w:trHeight w:val="315"/>
          <w:jc w:val="center"/>
        </w:trPr>
        <w:tc>
          <w:tcPr>
            <w:tcW w:w="5615" w:type="dxa"/>
            <w:tcBorders>
              <w:top w:val="nil"/>
              <w:left w:val="nil"/>
              <w:bottom w:val="nil"/>
              <w:right w:val="nil"/>
            </w:tcBorders>
            <w:shd w:val="clear" w:color="auto" w:fill="auto"/>
            <w:noWrap/>
            <w:vAlign w:val="bottom"/>
            <w:hideMark/>
          </w:tcPr>
          <w:p w14:paraId="46C5220D"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Ethics</w:t>
            </w:r>
          </w:p>
        </w:tc>
        <w:tc>
          <w:tcPr>
            <w:tcW w:w="630" w:type="dxa"/>
            <w:tcBorders>
              <w:top w:val="single" w:sz="4" w:space="0" w:color="auto"/>
              <w:left w:val="nil"/>
              <w:bottom w:val="single" w:sz="4" w:space="0" w:color="auto"/>
              <w:right w:val="nil"/>
            </w:tcBorders>
            <w:shd w:val="clear" w:color="auto" w:fill="auto"/>
            <w:noWrap/>
            <w:vAlign w:val="bottom"/>
            <w:hideMark/>
          </w:tcPr>
          <w:p w14:paraId="13B8224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780E7976"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1A085B5C" w14:textId="20765E5A"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4DA5902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6398A0D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715FC63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024482A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1955039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6D77267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0416EDD8" w14:textId="77777777" w:rsidR="001D46C0" w:rsidRPr="00D22CD6" w:rsidRDefault="001D46C0" w:rsidP="00D22CD6">
            <w:pPr>
              <w:rPr>
                <w:rFonts w:eastAsia="Times New Roman" w:cs="Arial"/>
                <w:color w:val="000000"/>
                <w:sz w:val="24"/>
                <w:szCs w:val="24"/>
              </w:rPr>
            </w:pPr>
          </w:p>
        </w:tc>
      </w:tr>
      <w:tr w:rsidR="001D46C0" w:rsidRPr="00D22CD6" w14:paraId="5459DB7C" w14:textId="7EAF2193"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1FEE8E18" w14:textId="77777777" w:rsidR="001D46C0" w:rsidRPr="00D22CD6" w:rsidRDefault="001D46C0" w:rsidP="00D22CD6">
            <w:pPr>
              <w:jc w:val="right"/>
              <w:rPr>
                <w:rFonts w:eastAsia="Times New Roman" w:cs="Arial"/>
                <w:color w:val="000000"/>
                <w:sz w:val="24"/>
                <w:szCs w:val="24"/>
              </w:rPr>
            </w:pPr>
            <w:r w:rsidRPr="00D22CD6">
              <w:rPr>
                <w:rFonts w:eastAsia="Times New Roman" w:cs="Arial"/>
                <w:i/>
                <w:iCs/>
                <w:color w:val="000000"/>
                <w:sz w:val="24"/>
                <w:szCs w:val="24"/>
              </w:rPr>
              <w:t>Complete forms</w:t>
            </w:r>
            <w:r w:rsidRPr="00D22CD6">
              <w:rPr>
                <w:rFonts w:eastAsia="Times New Roman" w:cs="Arial"/>
                <w:color w:val="000000"/>
                <w:sz w:val="24"/>
                <w:szCs w:val="24"/>
              </w:rPr>
              <w:t xml:space="preserve"> [</w:t>
            </w:r>
            <w:r w:rsidRPr="00D22CD6">
              <w:rPr>
                <w:rFonts w:eastAsia="Times New Roman" w:cs="Arial"/>
                <w:b/>
                <w:bCs/>
                <w:color w:val="FF0000"/>
                <w:sz w:val="24"/>
                <w:szCs w:val="24"/>
              </w:rPr>
              <w:t>Complete</w:t>
            </w:r>
            <w:r w:rsidRPr="00D22CD6">
              <w:rPr>
                <w:rFonts w:eastAsia="Times New Roman" w:cs="Arial"/>
                <w:color w:val="000000"/>
                <w:sz w:val="24"/>
                <w:szCs w:val="24"/>
              </w:rPr>
              <w:t>]</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DCE000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39158400"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02E3765E" w14:textId="5E568ABE"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B40B09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BC4674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8BB037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2980723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FAAE2E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9D07F5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1FA807C1" w14:textId="77777777" w:rsidR="001D46C0" w:rsidRPr="00D22CD6" w:rsidRDefault="001D46C0" w:rsidP="00D22CD6">
            <w:pPr>
              <w:rPr>
                <w:rFonts w:eastAsia="Times New Roman" w:cs="Arial"/>
                <w:color w:val="000000"/>
                <w:sz w:val="24"/>
                <w:szCs w:val="24"/>
              </w:rPr>
            </w:pPr>
          </w:p>
        </w:tc>
      </w:tr>
      <w:tr w:rsidR="001D46C0" w:rsidRPr="00D22CD6" w14:paraId="03511C09" w14:textId="0C3E3AA1"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1646175D" w14:textId="32F0EA62"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Submit/approva</w:t>
            </w:r>
            <w:r>
              <w:rPr>
                <w:rFonts w:eastAsia="Times New Roman" w:cs="Arial"/>
                <w:i/>
                <w:iCs/>
                <w:color w:val="000000"/>
                <w:sz w:val="24"/>
                <w:szCs w:val="24"/>
              </w:rPr>
              <w:t xml:space="preserve">l </w:t>
            </w:r>
            <w:r>
              <w:rPr>
                <w:rFonts w:eastAsia="Times New Roman" w:cs="Arial"/>
                <w:color w:val="000000"/>
                <w:sz w:val="24"/>
                <w:szCs w:val="24"/>
              </w:rPr>
              <w:t>[</w:t>
            </w:r>
            <w:r w:rsidRPr="00D22CD6">
              <w:rPr>
                <w:rFonts w:eastAsia="Times New Roman" w:cs="Arial"/>
                <w:b/>
                <w:bCs/>
                <w:color w:val="FF0000"/>
                <w:sz w:val="24"/>
                <w:szCs w:val="24"/>
              </w:rPr>
              <w:t>Complete</w:t>
            </w:r>
            <w:r w:rsidRPr="00D22CD6">
              <w:rPr>
                <w:rFonts w:eastAsia="Times New Roman" w:cs="Arial"/>
                <w:color w:val="000000"/>
                <w:sz w:val="24"/>
                <w:szCs w:val="24"/>
              </w:rPr>
              <w:t>]</w:t>
            </w:r>
          </w:p>
        </w:tc>
        <w:tc>
          <w:tcPr>
            <w:tcW w:w="630" w:type="dxa"/>
            <w:tcBorders>
              <w:top w:val="nil"/>
              <w:left w:val="nil"/>
              <w:bottom w:val="nil"/>
              <w:right w:val="single" w:sz="4" w:space="0" w:color="auto"/>
            </w:tcBorders>
            <w:shd w:val="clear" w:color="auto" w:fill="FFFF00"/>
            <w:noWrap/>
            <w:vAlign w:val="bottom"/>
            <w:hideMark/>
          </w:tcPr>
          <w:p w14:paraId="19FB132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nil"/>
              <w:right w:val="nil"/>
            </w:tcBorders>
            <w:shd w:val="clear" w:color="auto" w:fill="FFFF00"/>
          </w:tcPr>
          <w:p w14:paraId="04670550"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nil"/>
              <w:right w:val="single" w:sz="4" w:space="0" w:color="auto"/>
            </w:tcBorders>
            <w:shd w:val="clear" w:color="auto" w:fill="FFFF00"/>
            <w:noWrap/>
            <w:vAlign w:val="bottom"/>
            <w:hideMark/>
          </w:tcPr>
          <w:p w14:paraId="501B1DEE" w14:textId="0975B9D6"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nil"/>
              <w:right w:val="single" w:sz="4" w:space="0" w:color="auto"/>
            </w:tcBorders>
            <w:shd w:val="clear" w:color="auto" w:fill="FFFFFF" w:themeFill="background1"/>
            <w:noWrap/>
            <w:vAlign w:val="bottom"/>
            <w:hideMark/>
          </w:tcPr>
          <w:p w14:paraId="3B580DF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nil"/>
              <w:right w:val="single" w:sz="4" w:space="0" w:color="auto"/>
            </w:tcBorders>
            <w:shd w:val="clear" w:color="auto" w:fill="auto"/>
            <w:noWrap/>
            <w:vAlign w:val="bottom"/>
            <w:hideMark/>
          </w:tcPr>
          <w:p w14:paraId="3C1CF37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auto"/>
            <w:noWrap/>
            <w:vAlign w:val="bottom"/>
            <w:hideMark/>
          </w:tcPr>
          <w:p w14:paraId="3DB5905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nil"/>
              <w:right w:val="single" w:sz="4" w:space="0" w:color="auto"/>
            </w:tcBorders>
            <w:shd w:val="clear" w:color="auto" w:fill="auto"/>
            <w:noWrap/>
            <w:vAlign w:val="bottom"/>
            <w:hideMark/>
          </w:tcPr>
          <w:p w14:paraId="796F77E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nil"/>
              <w:right w:val="single" w:sz="4" w:space="0" w:color="auto"/>
            </w:tcBorders>
            <w:shd w:val="clear" w:color="auto" w:fill="auto"/>
            <w:noWrap/>
            <w:vAlign w:val="bottom"/>
            <w:hideMark/>
          </w:tcPr>
          <w:p w14:paraId="4458B7E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auto"/>
            <w:noWrap/>
            <w:vAlign w:val="bottom"/>
            <w:hideMark/>
          </w:tcPr>
          <w:p w14:paraId="1A932B7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nil"/>
              <w:right w:val="single" w:sz="4" w:space="0" w:color="auto"/>
            </w:tcBorders>
          </w:tcPr>
          <w:p w14:paraId="4A5BD8DA" w14:textId="77777777" w:rsidR="001D46C0" w:rsidRPr="00D22CD6" w:rsidRDefault="001D46C0" w:rsidP="00D22CD6">
            <w:pPr>
              <w:rPr>
                <w:rFonts w:eastAsia="Times New Roman" w:cs="Arial"/>
                <w:color w:val="000000"/>
                <w:sz w:val="24"/>
                <w:szCs w:val="24"/>
              </w:rPr>
            </w:pPr>
          </w:p>
        </w:tc>
      </w:tr>
      <w:tr w:rsidR="001D46C0" w:rsidRPr="00D22CD6" w14:paraId="2AEF68F9" w14:textId="409AFD09" w:rsidTr="001D46C0">
        <w:trPr>
          <w:trHeight w:val="315"/>
          <w:jc w:val="center"/>
        </w:trPr>
        <w:tc>
          <w:tcPr>
            <w:tcW w:w="5615" w:type="dxa"/>
            <w:tcBorders>
              <w:top w:val="nil"/>
              <w:left w:val="nil"/>
              <w:bottom w:val="nil"/>
              <w:right w:val="nil"/>
            </w:tcBorders>
            <w:shd w:val="clear" w:color="auto" w:fill="auto"/>
            <w:noWrap/>
            <w:vAlign w:val="bottom"/>
            <w:hideMark/>
          </w:tcPr>
          <w:p w14:paraId="59AD2E07"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Recruitment</w:t>
            </w:r>
          </w:p>
        </w:tc>
        <w:tc>
          <w:tcPr>
            <w:tcW w:w="630" w:type="dxa"/>
            <w:tcBorders>
              <w:top w:val="single" w:sz="4" w:space="0" w:color="auto"/>
              <w:left w:val="nil"/>
              <w:bottom w:val="single" w:sz="4" w:space="0" w:color="auto"/>
              <w:right w:val="nil"/>
            </w:tcBorders>
            <w:shd w:val="clear" w:color="auto" w:fill="auto"/>
            <w:noWrap/>
            <w:vAlign w:val="bottom"/>
            <w:hideMark/>
          </w:tcPr>
          <w:p w14:paraId="63CBBB8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59E792A9"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19E70E7B" w14:textId="7F4374DF"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50233AA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728D2A4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2C9C907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0D5EB33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050F2A1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31CE82A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14EA13F2" w14:textId="77777777" w:rsidR="001D46C0" w:rsidRPr="00D22CD6" w:rsidRDefault="001D46C0" w:rsidP="00D22CD6">
            <w:pPr>
              <w:rPr>
                <w:rFonts w:eastAsia="Times New Roman" w:cs="Arial"/>
                <w:color w:val="000000"/>
                <w:sz w:val="24"/>
                <w:szCs w:val="24"/>
              </w:rPr>
            </w:pPr>
          </w:p>
        </w:tc>
      </w:tr>
      <w:tr w:rsidR="001D46C0" w:rsidRPr="00D22CD6" w14:paraId="238FD880" w14:textId="730BDDF0"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3D9AD35A"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Doctors</w:t>
            </w:r>
          </w:p>
        </w:tc>
        <w:tc>
          <w:tcPr>
            <w:tcW w:w="630" w:type="dxa"/>
            <w:tcBorders>
              <w:top w:val="nil"/>
              <w:left w:val="nil"/>
              <w:bottom w:val="single" w:sz="4" w:space="0" w:color="auto"/>
              <w:right w:val="single" w:sz="4" w:space="0" w:color="auto"/>
            </w:tcBorders>
            <w:shd w:val="clear" w:color="auto" w:fill="auto"/>
            <w:noWrap/>
            <w:vAlign w:val="bottom"/>
            <w:hideMark/>
          </w:tcPr>
          <w:p w14:paraId="77AAF4B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single" w:sz="4" w:space="0" w:color="auto"/>
              <w:right w:val="nil"/>
            </w:tcBorders>
          </w:tcPr>
          <w:p w14:paraId="1F1280E7"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single" w:sz="4" w:space="0" w:color="auto"/>
              <w:right w:val="single" w:sz="4" w:space="0" w:color="auto"/>
            </w:tcBorders>
            <w:shd w:val="clear" w:color="auto" w:fill="auto"/>
            <w:noWrap/>
            <w:vAlign w:val="bottom"/>
            <w:hideMark/>
          </w:tcPr>
          <w:p w14:paraId="747A11B3" w14:textId="23F23CC8"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single" w:sz="4" w:space="0" w:color="auto"/>
              <w:right w:val="single" w:sz="4" w:space="0" w:color="auto"/>
            </w:tcBorders>
            <w:shd w:val="clear" w:color="auto" w:fill="C00000"/>
            <w:noWrap/>
            <w:vAlign w:val="bottom"/>
            <w:hideMark/>
          </w:tcPr>
          <w:p w14:paraId="0A05F35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single" w:sz="4" w:space="0" w:color="auto"/>
              <w:right w:val="single" w:sz="4" w:space="0" w:color="auto"/>
            </w:tcBorders>
            <w:shd w:val="clear" w:color="auto" w:fill="C00000"/>
            <w:noWrap/>
            <w:vAlign w:val="bottom"/>
            <w:hideMark/>
          </w:tcPr>
          <w:p w14:paraId="21553F6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C00000"/>
            <w:noWrap/>
            <w:vAlign w:val="bottom"/>
            <w:hideMark/>
          </w:tcPr>
          <w:p w14:paraId="5E6F04E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single" w:sz="4" w:space="0" w:color="auto"/>
              <w:right w:val="single" w:sz="4" w:space="0" w:color="auto"/>
            </w:tcBorders>
            <w:shd w:val="clear" w:color="auto" w:fill="C00000"/>
            <w:noWrap/>
            <w:vAlign w:val="bottom"/>
            <w:hideMark/>
          </w:tcPr>
          <w:p w14:paraId="641ADBC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single" w:sz="4" w:space="0" w:color="auto"/>
              <w:right w:val="single" w:sz="4" w:space="0" w:color="auto"/>
            </w:tcBorders>
            <w:shd w:val="clear" w:color="auto" w:fill="C00000"/>
            <w:noWrap/>
            <w:vAlign w:val="bottom"/>
            <w:hideMark/>
          </w:tcPr>
          <w:p w14:paraId="756DD89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bottom"/>
            <w:hideMark/>
          </w:tcPr>
          <w:p w14:paraId="121B631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single" w:sz="4" w:space="0" w:color="auto"/>
              <w:right w:val="single" w:sz="4" w:space="0" w:color="auto"/>
            </w:tcBorders>
          </w:tcPr>
          <w:p w14:paraId="294E34C7" w14:textId="77777777" w:rsidR="001D46C0" w:rsidRPr="00D22CD6" w:rsidRDefault="001D46C0" w:rsidP="00D22CD6">
            <w:pPr>
              <w:rPr>
                <w:rFonts w:eastAsia="Times New Roman" w:cs="Arial"/>
                <w:color w:val="000000"/>
                <w:sz w:val="24"/>
                <w:szCs w:val="24"/>
              </w:rPr>
            </w:pPr>
          </w:p>
        </w:tc>
      </w:tr>
      <w:tr w:rsidR="001D46C0" w:rsidRPr="00D22CD6" w14:paraId="1F81980D" w14:textId="384B820C"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6071631E"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Patient data extraction</w:t>
            </w:r>
          </w:p>
        </w:tc>
        <w:tc>
          <w:tcPr>
            <w:tcW w:w="630" w:type="dxa"/>
            <w:tcBorders>
              <w:top w:val="nil"/>
              <w:left w:val="nil"/>
              <w:bottom w:val="nil"/>
              <w:right w:val="single" w:sz="4" w:space="0" w:color="auto"/>
            </w:tcBorders>
            <w:shd w:val="clear" w:color="auto" w:fill="auto"/>
            <w:noWrap/>
            <w:vAlign w:val="bottom"/>
            <w:hideMark/>
          </w:tcPr>
          <w:p w14:paraId="78F44DB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nil"/>
              <w:right w:val="nil"/>
            </w:tcBorders>
          </w:tcPr>
          <w:p w14:paraId="0F925EC8"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nil"/>
              <w:right w:val="single" w:sz="4" w:space="0" w:color="auto"/>
            </w:tcBorders>
            <w:shd w:val="clear" w:color="auto" w:fill="auto"/>
            <w:noWrap/>
            <w:vAlign w:val="bottom"/>
            <w:hideMark/>
          </w:tcPr>
          <w:p w14:paraId="4F563AD3" w14:textId="23E7D2E5"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nil"/>
              <w:right w:val="single" w:sz="4" w:space="0" w:color="auto"/>
            </w:tcBorders>
            <w:shd w:val="clear" w:color="auto" w:fill="92D050"/>
            <w:noWrap/>
            <w:vAlign w:val="bottom"/>
            <w:hideMark/>
          </w:tcPr>
          <w:p w14:paraId="3A1B864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nil"/>
              <w:right w:val="single" w:sz="4" w:space="0" w:color="auto"/>
            </w:tcBorders>
            <w:shd w:val="clear" w:color="auto" w:fill="92D050"/>
            <w:noWrap/>
            <w:vAlign w:val="bottom"/>
            <w:hideMark/>
          </w:tcPr>
          <w:p w14:paraId="4CFBDCB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92D050"/>
            <w:noWrap/>
            <w:vAlign w:val="bottom"/>
            <w:hideMark/>
          </w:tcPr>
          <w:p w14:paraId="754E25E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nil"/>
              <w:right w:val="single" w:sz="4" w:space="0" w:color="auto"/>
            </w:tcBorders>
            <w:shd w:val="clear" w:color="auto" w:fill="92D050"/>
            <w:noWrap/>
            <w:vAlign w:val="bottom"/>
            <w:hideMark/>
          </w:tcPr>
          <w:p w14:paraId="5211D4B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nil"/>
              <w:right w:val="single" w:sz="4" w:space="0" w:color="auto"/>
            </w:tcBorders>
            <w:shd w:val="clear" w:color="auto" w:fill="92D050"/>
            <w:noWrap/>
            <w:vAlign w:val="bottom"/>
            <w:hideMark/>
          </w:tcPr>
          <w:p w14:paraId="1119F4E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auto"/>
            <w:noWrap/>
            <w:vAlign w:val="bottom"/>
            <w:hideMark/>
          </w:tcPr>
          <w:p w14:paraId="2BD510E5"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nil"/>
              <w:right w:val="single" w:sz="4" w:space="0" w:color="auto"/>
            </w:tcBorders>
          </w:tcPr>
          <w:p w14:paraId="43C8D256" w14:textId="77777777" w:rsidR="001D46C0" w:rsidRPr="00D22CD6" w:rsidRDefault="001D46C0" w:rsidP="00D22CD6">
            <w:pPr>
              <w:rPr>
                <w:rFonts w:eastAsia="Times New Roman" w:cs="Arial"/>
                <w:color w:val="000000"/>
                <w:sz w:val="24"/>
                <w:szCs w:val="24"/>
              </w:rPr>
            </w:pPr>
          </w:p>
        </w:tc>
      </w:tr>
      <w:tr w:rsidR="001D46C0" w:rsidRPr="00D22CD6" w14:paraId="1B249491" w14:textId="0A3A0E21" w:rsidTr="001D46C0">
        <w:trPr>
          <w:trHeight w:val="315"/>
          <w:jc w:val="center"/>
        </w:trPr>
        <w:tc>
          <w:tcPr>
            <w:tcW w:w="5615" w:type="dxa"/>
            <w:tcBorders>
              <w:top w:val="nil"/>
              <w:left w:val="nil"/>
              <w:bottom w:val="nil"/>
              <w:right w:val="nil"/>
            </w:tcBorders>
            <w:shd w:val="clear" w:color="auto" w:fill="auto"/>
            <w:noWrap/>
            <w:vAlign w:val="bottom"/>
            <w:hideMark/>
          </w:tcPr>
          <w:p w14:paraId="49B2E8FD"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Analysis</w:t>
            </w:r>
          </w:p>
        </w:tc>
        <w:tc>
          <w:tcPr>
            <w:tcW w:w="630" w:type="dxa"/>
            <w:tcBorders>
              <w:top w:val="single" w:sz="4" w:space="0" w:color="auto"/>
              <w:left w:val="nil"/>
              <w:bottom w:val="single" w:sz="4" w:space="0" w:color="auto"/>
              <w:right w:val="nil"/>
            </w:tcBorders>
            <w:shd w:val="clear" w:color="auto" w:fill="auto"/>
            <w:noWrap/>
            <w:vAlign w:val="bottom"/>
            <w:hideMark/>
          </w:tcPr>
          <w:p w14:paraId="6FA1099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39807EA1"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0FF93A2D" w14:textId="7D4ACBFC"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673987D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251E405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14972AA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064B91A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1C2040E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1C66104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703CB624" w14:textId="77777777" w:rsidR="001D46C0" w:rsidRPr="00D22CD6" w:rsidRDefault="001D46C0" w:rsidP="00D22CD6">
            <w:pPr>
              <w:rPr>
                <w:rFonts w:eastAsia="Times New Roman" w:cs="Arial"/>
                <w:color w:val="000000"/>
                <w:sz w:val="24"/>
                <w:szCs w:val="24"/>
              </w:rPr>
            </w:pPr>
          </w:p>
        </w:tc>
      </w:tr>
      <w:tr w:rsidR="001D46C0" w:rsidRPr="00D22CD6" w14:paraId="0FC61DAE" w14:textId="64247F15" w:rsidTr="001D46C0">
        <w:trPr>
          <w:trHeight w:val="315"/>
          <w:jc w:val="center"/>
        </w:trPr>
        <w:tc>
          <w:tcPr>
            <w:tcW w:w="5615" w:type="dxa"/>
            <w:tcBorders>
              <w:top w:val="nil"/>
              <w:left w:val="nil"/>
              <w:bottom w:val="nil"/>
              <w:right w:val="single" w:sz="4" w:space="0" w:color="auto"/>
            </w:tcBorders>
            <w:shd w:val="clear" w:color="auto" w:fill="auto"/>
            <w:noWrap/>
            <w:vAlign w:val="bottom"/>
            <w:hideMark/>
          </w:tcPr>
          <w:p w14:paraId="65642D34"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Input/Collate data</w:t>
            </w:r>
          </w:p>
        </w:tc>
        <w:tc>
          <w:tcPr>
            <w:tcW w:w="630" w:type="dxa"/>
            <w:tcBorders>
              <w:top w:val="nil"/>
              <w:left w:val="nil"/>
              <w:bottom w:val="single" w:sz="4" w:space="0" w:color="auto"/>
              <w:right w:val="single" w:sz="4" w:space="0" w:color="auto"/>
            </w:tcBorders>
            <w:shd w:val="clear" w:color="auto" w:fill="auto"/>
            <w:noWrap/>
            <w:vAlign w:val="bottom"/>
            <w:hideMark/>
          </w:tcPr>
          <w:p w14:paraId="4F271C6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single" w:sz="4" w:space="0" w:color="auto"/>
              <w:right w:val="nil"/>
            </w:tcBorders>
          </w:tcPr>
          <w:p w14:paraId="786235A2"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single" w:sz="4" w:space="0" w:color="auto"/>
              <w:right w:val="single" w:sz="4" w:space="0" w:color="auto"/>
            </w:tcBorders>
            <w:shd w:val="clear" w:color="auto" w:fill="auto"/>
            <w:noWrap/>
            <w:vAlign w:val="bottom"/>
            <w:hideMark/>
          </w:tcPr>
          <w:p w14:paraId="2A786BB6" w14:textId="1186B88A"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single" w:sz="4" w:space="0" w:color="auto"/>
              <w:right w:val="single" w:sz="4" w:space="0" w:color="auto"/>
            </w:tcBorders>
            <w:shd w:val="clear" w:color="auto" w:fill="FFC000"/>
            <w:noWrap/>
            <w:vAlign w:val="bottom"/>
            <w:hideMark/>
          </w:tcPr>
          <w:p w14:paraId="68C900F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single" w:sz="4" w:space="0" w:color="auto"/>
              <w:right w:val="single" w:sz="4" w:space="0" w:color="auto"/>
            </w:tcBorders>
            <w:shd w:val="clear" w:color="auto" w:fill="FFC000"/>
            <w:noWrap/>
            <w:vAlign w:val="bottom"/>
            <w:hideMark/>
          </w:tcPr>
          <w:p w14:paraId="02376B3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FFC000"/>
            <w:noWrap/>
            <w:vAlign w:val="bottom"/>
            <w:hideMark/>
          </w:tcPr>
          <w:p w14:paraId="2317C74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single" w:sz="4" w:space="0" w:color="auto"/>
              <w:right w:val="single" w:sz="4" w:space="0" w:color="auto"/>
            </w:tcBorders>
            <w:shd w:val="clear" w:color="auto" w:fill="FFC000"/>
            <w:noWrap/>
            <w:vAlign w:val="bottom"/>
            <w:hideMark/>
          </w:tcPr>
          <w:p w14:paraId="624513D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single" w:sz="4" w:space="0" w:color="auto"/>
              <w:right w:val="single" w:sz="4" w:space="0" w:color="auto"/>
            </w:tcBorders>
            <w:shd w:val="clear" w:color="auto" w:fill="FFC000"/>
            <w:noWrap/>
            <w:vAlign w:val="bottom"/>
            <w:hideMark/>
          </w:tcPr>
          <w:p w14:paraId="0F17D5B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bottom"/>
            <w:hideMark/>
          </w:tcPr>
          <w:p w14:paraId="206D709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single" w:sz="4" w:space="0" w:color="auto"/>
              <w:right w:val="single" w:sz="4" w:space="0" w:color="auto"/>
            </w:tcBorders>
          </w:tcPr>
          <w:p w14:paraId="672C3A25" w14:textId="77777777" w:rsidR="001D46C0" w:rsidRPr="00D22CD6" w:rsidRDefault="001D46C0" w:rsidP="00D22CD6">
            <w:pPr>
              <w:rPr>
                <w:rFonts w:eastAsia="Times New Roman" w:cs="Arial"/>
                <w:color w:val="000000"/>
                <w:sz w:val="24"/>
                <w:szCs w:val="24"/>
              </w:rPr>
            </w:pPr>
          </w:p>
        </w:tc>
      </w:tr>
      <w:tr w:rsidR="001D46C0" w:rsidRPr="00D22CD6" w14:paraId="791280A6" w14:textId="26BF7E67" w:rsidTr="001D46C0">
        <w:trPr>
          <w:trHeight w:val="315"/>
          <w:jc w:val="center"/>
        </w:trPr>
        <w:tc>
          <w:tcPr>
            <w:tcW w:w="5615" w:type="dxa"/>
            <w:tcBorders>
              <w:top w:val="nil"/>
              <w:left w:val="nil"/>
              <w:bottom w:val="single" w:sz="4" w:space="0" w:color="auto"/>
              <w:right w:val="single" w:sz="4" w:space="0" w:color="auto"/>
            </w:tcBorders>
            <w:shd w:val="clear" w:color="auto" w:fill="auto"/>
            <w:noWrap/>
            <w:vAlign w:val="bottom"/>
            <w:hideMark/>
          </w:tcPr>
          <w:p w14:paraId="3E6D5754"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Analyse data</w:t>
            </w:r>
          </w:p>
        </w:tc>
        <w:tc>
          <w:tcPr>
            <w:tcW w:w="630" w:type="dxa"/>
            <w:tcBorders>
              <w:top w:val="nil"/>
              <w:left w:val="nil"/>
              <w:bottom w:val="nil"/>
              <w:right w:val="single" w:sz="4" w:space="0" w:color="auto"/>
            </w:tcBorders>
            <w:shd w:val="clear" w:color="auto" w:fill="auto"/>
            <w:noWrap/>
            <w:vAlign w:val="bottom"/>
            <w:hideMark/>
          </w:tcPr>
          <w:p w14:paraId="03BC176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nil"/>
              <w:right w:val="nil"/>
            </w:tcBorders>
          </w:tcPr>
          <w:p w14:paraId="124C083B"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nil"/>
              <w:right w:val="single" w:sz="4" w:space="0" w:color="auto"/>
            </w:tcBorders>
            <w:shd w:val="clear" w:color="auto" w:fill="auto"/>
            <w:noWrap/>
            <w:vAlign w:val="bottom"/>
            <w:hideMark/>
          </w:tcPr>
          <w:p w14:paraId="61DB3EE8" w14:textId="6AB08E32"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nil"/>
              <w:right w:val="single" w:sz="4" w:space="0" w:color="auto"/>
            </w:tcBorders>
            <w:shd w:val="clear" w:color="auto" w:fill="auto"/>
            <w:noWrap/>
            <w:vAlign w:val="bottom"/>
            <w:hideMark/>
          </w:tcPr>
          <w:p w14:paraId="33093EB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nil"/>
              <w:right w:val="single" w:sz="4" w:space="0" w:color="auto"/>
            </w:tcBorders>
            <w:shd w:val="clear" w:color="auto" w:fill="auto"/>
            <w:noWrap/>
            <w:vAlign w:val="bottom"/>
            <w:hideMark/>
          </w:tcPr>
          <w:p w14:paraId="04B7FD0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auto"/>
            <w:noWrap/>
            <w:vAlign w:val="bottom"/>
            <w:hideMark/>
          </w:tcPr>
          <w:p w14:paraId="2172A367"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nil"/>
              <w:right w:val="single" w:sz="4" w:space="0" w:color="auto"/>
            </w:tcBorders>
            <w:shd w:val="clear" w:color="auto" w:fill="auto"/>
            <w:noWrap/>
            <w:vAlign w:val="bottom"/>
            <w:hideMark/>
          </w:tcPr>
          <w:p w14:paraId="45F3603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nil"/>
              <w:right w:val="single" w:sz="4" w:space="0" w:color="auto"/>
            </w:tcBorders>
            <w:shd w:val="clear" w:color="auto" w:fill="00B0F0"/>
            <w:noWrap/>
            <w:vAlign w:val="bottom"/>
            <w:hideMark/>
          </w:tcPr>
          <w:p w14:paraId="24BDED0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nil"/>
              <w:right w:val="single" w:sz="4" w:space="0" w:color="auto"/>
            </w:tcBorders>
            <w:shd w:val="clear" w:color="auto" w:fill="FFFFFF" w:themeFill="background1"/>
            <w:noWrap/>
            <w:vAlign w:val="bottom"/>
            <w:hideMark/>
          </w:tcPr>
          <w:p w14:paraId="2539F17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nil"/>
              <w:right w:val="single" w:sz="4" w:space="0" w:color="auto"/>
            </w:tcBorders>
            <w:shd w:val="clear" w:color="auto" w:fill="FFFFFF" w:themeFill="background1"/>
          </w:tcPr>
          <w:p w14:paraId="1B60EA8B" w14:textId="77777777" w:rsidR="001D46C0" w:rsidRPr="00D22CD6" w:rsidRDefault="001D46C0" w:rsidP="00D22CD6">
            <w:pPr>
              <w:rPr>
                <w:rFonts w:eastAsia="Times New Roman" w:cs="Arial"/>
                <w:color w:val="000000"/>
                <w:sz w:val="24"/>
                <w:szCs w:val="24"/>
              </w:rPr>
            </w:pPr>
          </w:p>
        </w:tc>
      </w:tr>
      <w:tr w:rsidR="001D46C0" w:rsidRPr="00D22CD6" w14:paraId="244C70C2" w14:textId="7012A804" w:rsidTr="001D46C0">
        <w:trPr>
          <w:trHeight w:val="315"/>
          <w:jc w:val="center"/>
        </w:trPr>
        <w:tc>
          <w:tcPr>
            <w:tcW w:w="5615" w:type="dxa"/>
            <w:tcBorders>
              <w:top w:val="nil"/>
              <w:left w:val="nil"/>
              <w:bottom w:val="nil"/>
              <w:right w:val="nil"/>
            </w:tcBorders>
            <w:shd w:val="clear" w:color="auto" w:fill="auto"/>
            <w:noWrap/>
            <w:vAlign w:val="bottom"/>
            <w:hideMark/>
          </w:tcPr>
          <w:p w14:paraId="55DE4E26" w14:textId="77777777" w:rsidR="001D46C0" w:rsidRPr="00D22CD6" w:rsidRDefault="001D46C0" w:rsidP="00D22CD6">
            <w:pPr>
              <w:jc w:val="right"/>
              <w:rPr>
                <w:rFonts w:eastAsia="Times New Roman" w:cs="Arial"/>
                <w:b/>
                <w:bCs/>
                <w:color w:val="000000"/>
                <w:sz w:val="24"/>
                <w:szCs w:val="24"/>
              </w:rPr>
            </w:pPr>
            <w:r w:rsidRPr="00D22CD6">
              <w:rPr>
                <w:rFonts w:eastAsia="Times New Roman" w:cs="Arial"/>
                <w:b/>
                <w:bCs/>
                <w:color w:val="000000"/>
                <w:sz w:val="24"/>
                <w:szCs w:val="24"/>
              </w:rPr>
              <w:t>Write-up</w:t>
            </w:r>
          </w:p>
        </w:tc>
        <w:tc>
          <w:tcPr>
            <w:tcW w:w="630" w:type="dxa"/>
            <w:tcBorders>
              <w:top w:val="single" w:sz="4" w:space="0" w:color="auto"/>
              <w:left w:val="nil"/>
              <w:bottom w:val="single" w:sz="4" w:space="0" w:color="auto"/>
              <w:right w:val="nil"/>
            </w:tcBorders>
            <w:shd w:val="clear" w:color="auto" w:fill="auto"/>
            <w:noWrap/>
            <w:vAlign w:val="bottom"/>
            <w:hideMark/>
          </w:tcPr>
          <w:p w14:paraId="4C68ECB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cBorders>
          </w:tcPr>
          <w:p w14:paraId="1E2CEE65"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nil"/>
            </w:tcBorders>
            <w:shd w:val="clear" w:color="auto" w:fill="auto"/>
            <w:noWrap/>
            <w:vAlign w:val="bottom"/>
            <w:hideMark/>
          </w:tcPr>
          <w:p w14:paraId="704EB578" w14:textId="09E480C6"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nil"/>
            </w:tcBorders>
            <w:shd w:val="clear" w:color="auto" w:fill="auto"/>
            <w:noWrap/>
            <w:vAlign w:val="bottom"/>
            <w:hideMark/>
          </w:tcPr>
          <w:p w14:paraId="1694C03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nil"/>
            </w:tcBorders>
            <w:shd w:val="clear" w:color="auto" w:fill="auto"/>
            <w:noWrap/>
            <w:vAlign w:val="bottom"/>
            <w:hideMark/>
          </w:tcPr>
          <w:p w14:paraId="639FE9E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08DD4BE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nil"/>
            </w:tcBorders>
            <w:shd w:val="clear" w:color="auto" w:fill="auto"/>
            <w:noWrap/>
            <w:vAlign w:val="bottom"/>
            <w:hideMark/>
          </w:tcPr>
          <w:p w14:paraId="2CB51EC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nil"/>
            </w:tcBorders>
            <w:shd w:val="clear" w:color="auto" w:fill="auto"/>
            <w:noWrap/>
            <w:vAlign w:val="bottom"/>
            <w:hideMark/>
          </w:tcPr>
          <w:p w14:paraId="3B6B886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nil"/>
            </w:tcBorders>
            <w:shd w:val="clear" w:color="auto" w:fill="auto"/>
            <w:noWrap/>
            <w:vAlign w:val="bottom"/>
            <w:hideMark/>
          </w:tcPr>
          <w:p w14:paraId="275D6AE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nil"/>
            </w:tcBorders>
          </w:tcPr>
          <w:p w14:paraId="16C49346" w14:textId="77777777" w:rsidR="001D46C0" w:rsidRPr="00D22CD6" w:rsidRDefault="001D46C0" w:rsidP="00D22CD6">
            <w:pPr>
              <w:rPr>
                <w:rFonts w:eastAsia="Times New Roman" w:cs="Arial"/>
                <w:color w:val="000000"/>
                <w:sz w:val="24"/>
                <w:szCs w:val="24"/>
              </w:rPr>
            </w:pPr>
          </w:p>
        </w:tc>
      </w:tr>
      <w:tr w:rsidR="001D46C0" w:rsidRPr="00D22CD6" w14:paraId="724F4CA0" w14:textId="0E52949D" w:rsidTr="001D46C0">
        <w:trPr>
          <w:trHeight w:val="315"/>
          <w:jc w:val="center"/>
        </w:trPr>
        <w:tc>
          <w:tcPr>
            <w:tcW w:w="5615" w:type="dxa"/>
            <w:tcBorders>
              <w:top w:val="nil"/>
              <w:left w:val="nil"/>
              <w:bottom w:val="nil"/>
              <w:right w:val="nil"/>
            </w:tcBorders>
            <w:shd w:val="clear" w:color="auto" w:fill="auto"/>
            <w:noWrap/>
            <w:vAlign w:val="bottom"/>
            <w:hideMark/>
          </w:tcPr>
          <w:p w14:paraId="238E9859"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 xml:space="preserve">Write introduction/methods </w:t>
            </w:r>
            <w:r w:rsidRPr="00D22CD6">
              <w:rPr>
                <w:rFonts w:eastAsia="Times New Roman" w:cs="Arial"/>
                <w:color w:val="000000"/>
                <w:sz w:val="24"/>
                <w:szCs w:val="24"/>
              </w:rPr>
              <w:t>[</w:t>
            </w:r>
            <w:r w:rsidRPr="00D22CD6">
              <w:rPr>
                <w:rFonts w:eastAsia="Times New Roman" w:cs="Arial"/>
                <w:b/>
                <w:bCs/>
                <w:color w:val="FF0000"/>
                <w:sz w:val="24"/>
                <w:szCs w:val="24"/>
              </w:rPr>
              <w:t>Complete</w:t>
            </w:r>
            <w:r w:rsidRPr="00D22CD6">
              <w:rPr>
                <w:rFonts w:eastAsia="Times New Roman" w:cs="Arial"/>
                <w:color w:val="000000"/>
                <w:sz w:val="24"/>
                <w:szCs w:val="24"/>
              </w:rPr>
              <w:t>]</w:t>
            </w:r>
          </w:p>
        </w:tc>
        <w:tc>
          <w:tcPr>
            <w:tcW w:w="630" w:type="dxa"/>
            <w:tcBorders>
              <w:top w:val="single" w:sz="4" w:space="0" w:color="auto"/>
              <w:left w:val="single" w:sz="4" w:space="0" w:color="auto"/>
              <w:bottom w:val="single" w:sz="4" w:space="0" w:color="auto"/>
              <w:right w:val="single" w:sz="4" w:space="0" w:color="auto"/>
              <w:tl2br w:val="single" w:sz="4" w:space="0" w:color="auto"/>
            </w:tcBorders>
            <w:shd w:val="clear" w:color="auto" w:fill="auto"/>
            <w:noWrap/>
            <w:vAlign w:val="bottom"/>
            <w:hideMark/>
          </w:tcPr>
          <w:p w14:paraId="307747F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single" w:sz="4" w:space="0" w:color="auto"/>
              <w:left w:val="nil"/>
              <w:bottom w:val="single" w:sz="4" w:space="0" w:color="auto"/>
              <w:right w:val="nil"/>
              <w:tl2br w:val="single" w:sz="4" w:space="0" w:color="auto"/>
            </w:tcBorders>
          </w:tcPr>
          <w:p w14:paraId="059A77AB" w14:textId="77777777" w:rsidR="001D46C0" w:rsidRPr="00D22CD6" w:rsidRDefault="001D46C0" w:rsidP="00D22CD6">
            <w:pPr>
              <w:rPr>
                <w:rFonts w:eastAsia="Times New Roman" w:cs="Arial"/>
                <w:color w:val="000000"/>
                <w:sz w:val="24"/>
                <w:szCs w:val="24"/>
              </w:rPr>
            </w:pPr>
          </w:p>
        </w:tc>
        <w:tc>
          <w:tcPr>
            <w:tcW w:w="904" w:type="dxa"/>
            <w:gridSpan w:val="2"/>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B102944" w14:textId="3CC2509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60BF66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73F9ED5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56132DD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38D1BE03"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6173421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single" w:sz="4" w:space="0" w:color="auto"/>
              <w:left w:val="nil"/>
              <w:bottom w:val="single" w:sz="4" w:space="0" w:color="auto"/>
              <w:right w:val="single" w:sz="4" w:space="0" w:color="auto"/>
              <w:tl2br w:val="single" w:sz="4" w:space="0" w:color="auto"/>
            </w:tcBorders>
            <w:shd w:val="clear" w:color="auto" w:fill="auto"/>
            <w:noWrap/>
            <w:vAlign w:val="bottom"/>
            <w:hideMark/>
          </w:tcPr>
          <w:p w14:paraId="1DBA833C"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single" w:sz="4" w:space="0" w:color="auto"/>
              <w:left w:val="nil"/>
              <w:bottom w:val="single" w:sz="4" w:space="0" w:color="auto"/>
              <w:right w:val="single" w:sz="4" w:space="0" w:color="auto"/>
              <w:tl2br w:val="single" w:sz="4" w:space="0" w:color="auto"/>
            </w:tcBorders>
          </w:tcPr>
          <w:p w14:paraId="111BF6A6" w14:textId="77777777" w:rsidR="001D46C0" w:rsidRPr="00D22CD6" w:rsidRDefault="001D46C0" w:rsidP="00D22CD6">
            <w:pPr>
              <w:rPr>
                <w:rFonts w:eastAsia="Times New Roman" w:cs="Arial"/>
                <w:color w:val="000000"/>
                <w:sz w:val="24"/>
                <w:szCs w:val="24"/>
              </w:rPr>
            </w:pPr>
          </w:p>
        </w:tc>
      </w:tr>
      <w:tr w:rsidR="001D46C0" w:rsidRPr="00D22CD6" w14:paraId="065B7B01" w14:textId="78D1E6D6" w:rsidTr="001D46C0">
        <w:trPr>
          <w:trHeight w:val="315"/>
          <w:jc w:val="center"/>
        </w:trPr>
        <w:tc>
          <w:tcPr>
            <w:tcW w:w="5615" w:type="dxa"/>
            <w:tcBorders>
              <w:top w:val="nil"/>
              <w:left w:val="nil"/>
              <w:bottom w:val="nil"/>
              <w:right w:val="nil"/>
            </w:tcBorders>
            <w:shd w:val="clear" w:color="auto" w:fill="auto"/>
            <w:noWrap/>
            <w:vAlign w:val="bottom"/>
            <w:hideMark/>
          </w:tcPr>
          <w:p w14:paraId="673B7AFA"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Edit sections</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6FE9B58A"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single" w:sz="4" w:space="0" w:color="auto"/>
              <w:right w:val="nil"/>
            </w:tcBorders>
          </w:tcPr>
          <w:p w14:paraId="5F81CC67"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single" w:sz="4" w:space="0" w:color="auto"/>
              <w:right w:val="single" w:sz="4" w:space="0" w:color="auto"/>
            </w:tcBorders>
            <w:shd w:val="clear" w:color="auto" w:fill="auto"/>
            <w:noWrap/>
            <w:vAlign w:val="bottom"/>
            <w:hideMark/>
          </w:tcPr>
          <w:p w14:paraId="73E65E79" w14:textId="11ED8130"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single" w:sz="4" w:space="0" w:color="auto"/>
              <w:right w:val="single" w:sz="4" w:space="0" w:color="auto"/>
            </w:tcBorders>
            <w:shd w:val="clear" w:color="auto" w:fill="auto"/>
            <w:noWrap/>
            <w:vAlign w:val="bottom"/>
            <w:hideMark/>
          </w:tcPr>
          <w:p w14:paraId="67C34529"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bottom"/>
            <w:hideMark/>
          </w:tcPr>
          <w:p w14:paraId="494123D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bottom"/>
            <w:hideMark/>
          </w:tcPr>
          <w:p w14:paraId="6307CE4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single" w:sz="4" w:space="0" w:color="auto"/>
              <w:right w:val="single" w:sz="4" w:space="0" w:color="auto"/>
            </w:tcBorders>
            <w:shd w:val="clear" w:color="auto" w:fill="auto"/>
            <w:noWrap/>
            <w:vAlign w:val="bottom"/>
            <w:hideMark/>
          </w:tcPr>
          <w:p w14:paraId="3D828E2E"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single" w:sz="4" w:space="0" w:color="auto"/>
              <w:right w:val="single" w:sz="4" w:space="0" w:color="auto"/>
            </w:tcBorders>
            <w:shd w:val="clear" w:color="auto" w:fill="auto"/>
            <w:noWrap/>
            <w:vAlign w:val="bottom"/>
            <w:hideMark/>
          </w:tcPr>
          <w:p w14:paraId="5495609D"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7030A0"/>
            <w:noWrap/>
            <w:vAlign w:val="bottom"/>
            <w:hideMark/>
          </w:tcPr>
          <w:p w14:paraId="01A84214"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single" w:sz="4" w:space="0" w:color="auto"/>
              <w:right w:val="single" w:sz="4" w:space="0" w:color="auto"/>
            </w:tcBorders>
            <w:shd w:val="clear" w:color="auto" w:fill="7030A0"/>
          </w:tcPr>
          <w:p w14:paraId="2791AA36" w14:textId="77777777" w:rsidR="001D46C0" w:rsidRPr="00D22CD6" w:rsidRDefault="001D46C0" w:rsidP="00D22CD6">
            <w:pPr>
              <w:rPr>
                <w:rFonts w:eastAsia="Times New Roman" w:cs="Arial"/>
                <w:color w:val="000000"/>
                <w:sz w:val="24"/>
                <w:szCs w:val="24"/>
              </w:rPr>
            </w:pPr>
          </w:p>
        </w:tc>
      </w:tr>
      <w:tr w:rsidR="001D46C0" w:rsidRPr="00D22CD6" w14:paraId="5DCBA3B3" w14:textId="1A3BA6DF" w:rsidTr="001D46C0">
        <w:trPr>
          <w:trHeight w:val="315"/>
          <w:jc w:val="center"/>
        </w:trPr>
        <w:tc>
          <w:tcPr>
            <w:tcW w:w="5615" w:type="dxa"/>
            <w:tcBorders>
              <w:top w:val="nil"/>
              <w:left w:val="nil"/>
              <w:bottom w:val="single" w:sz="4" w:space="0" w:color="auto"/>
              <w:right w:val="nil"/>
            </w:tcBorders>
            <w:shd w:val="clear" w:color="auto" w:fill="auto"/>
            <w:noWrap/>
            <w:vAlign w:val="bottom"/>
            <w:hideMark/>
          </w:tcPr>
          <w:p w14:paraId="7E8A8EB8" w14:textId="77777777" w:rsidR="001D46C0" w:rsidRPr="00D22CD6" w:rsidRDefault="001D46C0" w:rsidP="00D22CD6">
            <w:pPr>
              <w:jc w:val="right"/>
              <w:rPr>
                <w:rFonts w:eastAsia="Times New Roman" w:cs="Arial"/>
                <w:i/>
                <w:iCs/>
                <w:color w:val="000000"/>
                <w:sz w:val="24"/>
                <w:szCs w:val="24"/>
              </w:rPr>
            </w:pPr>
            <w:r w:rsidRPr="00D22CD6">
              <w:rPr>
                <w:rFonts w:eastAsia="Times New Roman" w:cs="Arial"/>
                <w:i/>
                <w:iCs/>
                <w:color w:val="000000"/>
                <w:sz w:val="24"/>
                <w:szCs w:val="24"/>
              </w:rPr>
              <w:t>Write results/discussion</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249217A1"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222" w:type="dxa"/>
            <w:gridSpan w:val="2"/>
            <w:tcBorders>
              <w:top w:val="nil"/>
              <w:left w:val="nil"/>
              <w:bottom w:val="single" w:sz="4" w:space="0" w:color="auto"/>
              <w:right w:val="nil"/>
            </w:tcBorders>
          </w:tcPr>
          <w:p w14:paraId="2CF7784B" w14:textId="77777777" w:rsidR="001D46C0" w:rsidRPr="00D22CD6" w:rsidRDefault="001D46C0" w:rsidP="00D22CD6">
            <w:pPr>
              <w:rPr>
                <w:rFonts w:eastAsia="Times New Roman" w:cs="Arial"/>
                <w:color w:val="000000"/>
                <w:sz w:val="24"/>
                <w:szCs w:val="24"/>
              </w:rPr>
            </w:pPr>
          </w:p>
        </w:tc>
        <w:tc>
          <w:tcPr>
            <w:tcW w:w="904" w:type="dxa"/>
            <w:gridSpan w:val="2"/>
            <w:tcBorders>
              <w:top w:val="nil"/>
              <w:left w:val="nil"/>
              <w:bottom w:val="single" w:sz="4" w:space="0" w:color="auto"/>
              <w:right w:val="single" w:sz="4" w:space="0" w:color="auto"/>
            </w:tcBorders>
            <w:shd w:val="clear" w:color="auto" w:fill="auto"/>
            <w:noWrap/>
            <w:vAlign w:val="bottom"/>
            <w:hideMark/>
          </w:tcPr>
          <w:p w14:paraId="13A13137" w14:textId="118B6D94"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81" w:type="dxa"/>
            <w:tcBorders>
              <w:top w:val="nil"/>
              <w:left w:val="nil"/>
              <w:bottom w:val="single" w:sz="4" w:space="0" w:color="auto"/>
              <w:right w:val="single" w:sz="4" w:space="0" w:color="auto"/>
            </w:tcBorders>
            <w:shd w:val="clear" w:color="auto" w:fill="auto"/>
            <w:noWrap/>
            <w:vAlign w:val="bottom"/>
            <w:hideMark/>
          </w:tcPr>
          <w:p w14:paraId="29E9C786"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bottom"/>
            <w:hideMark/>
          </w:tcPr>
          <w:p w14:paraId="08983088"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bottom"/>
            <w:hideMark/>
          </w:tcPr>
          <w:p w14:paraId="518A8482"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43" w:type="dxa"/>
            <w:tcBorders>
              <w:top w:val="nil"/>
              <w:left w:val="nil"/>
              <w:bottom w:val="single" w:sz="4" w:space="0" w:color="auto"/>
              <w:right w:val="single" w:sz="4" w:space="0" w:color="auto"/>
            </w:tcBorders>
            <w:shd w:val="clear" w:color="auto" w:fill="auto"/>
            <w:noWrap/>
            <w:vAlign w:val="bottom"/>
            <w:hideMark/>
          </w:tcPr>
          <w:p w14:paraId="4A0A446B"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563" w:type="dxa"/>
            <w:tcBorders>
              <w:top w:val="nil"/>
              <w:left w:val="nil"/>
              <w:bottom w:val="single" w:sz="4" w:space="0" w:color="auto"/>
              <w:right w:val="single" w:sz="4" w:space="0" w:color="auto"/>
            </w:tcBorders>
            <w:shd w:val="clear" w:color="auto" w:fill="auto"/>
            <w:noWrap/>
            <w:vAlign w:val="bottom"/>
            <w:hideMark/>
          </w:tcPr>
          <w:p w14:paraId="06EFAADF"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683" w:type="dxa"/>
            <w:tcBorders>
              <w:top w:val="nil"/>
              <w:left w:val="nil"/>
              <w:bottom w:val="single" w:sz="4" w:space="0" w:color="auto"/>
              <w:right w:val="single" w:sz="4" w:space="0" w:color="auto"/>
            </w:tcBorders>
            <w:shd w:val="clear" w:color="auto" w:fill="A3631D"/>
            <w:noWrap/>
            <w:vAlign w:val="bottom"/>
            <w:hideMark/>
          </w:tcPr>
          <w:p w14:paraId="337AD300" w14:textId="77777777" w:rsidR="001D46C0" w:rsidRPr="00D22CD6" w:rsidRDefault="001D46C0" w:rsidP="00D22CD6">
            <w:pPr>
              <w:rPr>
                <w:rFonts w:eastAsia="Times New Roman" w:cs="Arial"/>
                <w:color w:val="000000"/>
                <w:sz w:val="24"/>
                <w:szCs w:val="24"/>
              </w:rPr>
            </w:pPr>
            <w:r w:rsidRPr="00D22CD6">
              <w:rPr>
                <w:rFonts w:eastAsia="Times New Roman" w:cs="Arial"/>
                <w:color w:val="000000"/>
                <w:sz w:val="24"/>
                <w:szCs w:val="24"/>
              </w:rPr>
              <w:t> </w:t>
            </w:r>
          </w:p>
        </w:tc>
        <w:tc>
          <w:tcPr>
            <w:tcW w:w="3004" w:type="dxa"/>
            <w:tcBorders>
              <w:top w:val="nil"/>
              <w:left w:val="nil"/>
              <w:bottom w:val="single" w:sz="4" w:space="0" w:color="auto"/>
              <w:right w:val="single" w:sz="4" w:space="0" w:color="auto"/>
            </w:tcBorders>
            <w:shd w:val="clear" w:color="auto" w:fill="A3631D"/>
          </w:tcPr>
          <w:p w14:paraId="7D7D76E6" w14:textId="77777777" w:rsidR="001D46C0" w:rsidRPr="00D22CD6" w:rsidRDefault="001D46C0" w:rsidP="00D22CD6">
            <w:pPr>
              <w:rPr>
                <w:rFonts w:eastAsia="Times New Roman" w:cs="Arial"/>
                <w:color w:val="000000"/>
                <w:sz w:val="24"/>
                <w:szCs w:val="24"/>
              </w:rPr>
            </w:pPr>
          </w:p>
        </w:tc>
      </w:tr>
    </w:tbl>
    <w:p w14:paraId="39CC05A9" w14:textId="630202BA" w:rsidR="0038206B" w:rsidRDefault="0038206B" w:rsidP="00956EC4">
      <w:pPr>
        <w:spacing w:line="360" w:lineRule="auto"/>
        <w:rPr>
          <w:b/>
          <w:bCs/>
          <w:sz w:val="28"/>
          <w:szCs w:val="28"/>
        </w:rPr>
      </w:pPr>
    </w:p>
    <w:p w14:paraId="5A2EF997" w14:textId="2D88E226" w:rsidR="0038206B" w:rsidRDefault="00D22CD6" w:rsidP="00956EC4">
      <w:pPr>
        <w:spacing w:line="360" w:lineRule="auto"/>
        <w:rPr>
          <w:b/>
          <w:bCs/>
          <w:sz w:val="28"/>
          <w:szCs w:val="28"/>
        </w:rPr>
      </w:pPr>
      <w:r>
        <w:rPr>
          <w:b/>
          <w:bCs/>
          <w:sz w:val="28"/>
          <w:szCs w:val="28"/>
        </w:rPr>
        <w:t xml:space="preserve">Figure 2. </w:t>
      </w:r>
      <w:r w:rsidR="00B87F6B">
        <w:rPr>
          <w:b/>
          <w:bCs/>
          <w:sz w:val="28"/>
          <w:szCs w:val="28"/>
        </w:rPr>
        <w:t xml:space="preserve">Gantt </w:t>
      </w:r>
      <w:r w:rsidR="0046312A">
        <w:rPr>
          <w:b/>
          <w:bCs/>
          <w:sz w:val="28"/>
          <w:szCs w:val="28"/>
        </w:rPr>
        <w:t>c</w:t>
      </w:r>
      <w:r w:rsidR="00B87F6B">
        <w:rPr>
          <w:b/>
          <w:bCs/>
          <w:sz w:val="28"/>
          <w:szCs w:val="28"/>
        </w:rPr>
        <w:t xml:space="preserve">hart </w:t>
      </w:r>
      <w:r w:rsidR="0046312A">
        <w:rPr>
          <w:b/>
          <w:bCs/>
          <w:sz w:val="28"/>
          <w:szCs w:val="28"/>
        </w:rPr>
        <w:t>p</w:t>
      </w:r>
      <w:r>
        <w:rPr>
          <w:b/>
          <w:bCs/>
          <w:sz w:val="28"/>
          <w:szCs w:val="28"/>
        </w:rPr>
        <w:t>roject timeline</w:t>
      </w:r>
      <w:r w:rsidR="00C326A6">
        <w:rPr>
          <w:b/>
          <w:bCs/>
          <w:sz w:val="28"/>
          <w:szCs w:val="28"/>
        </w:rPr>
        <w:t xml:space="preserve"> January 2021 onwards</w:t>
      </w:r>
      <w:r>
        <w:rPr>
          <w:b/>
          <w:bCs/>
          <w:sz w:val="28"/>
          <w:szCs w:val="28"/>
        </w:rPr>
        <w:t xml:space="preserve"> (including completed stages). </w:t>
      </w:r>
    </w:p>
    <w:p w14:paraId="2713C472" w14:textId="77777777" w:rsidR="0038206B" w:rsidRDefault="0038206B" w:rsidP="00956EC4">
      <w:pPr>
        <w:spacing w:line="360" w:lineRule="auto"/>
        <w:rPr>
          <w:b/>
          <w:bCs/>
          <w:sz w:val="28"/>
          <w:szCs w:val="28"/>
        </w:rPr>
        <w:sectPr w:rsidR="0038206B" w:rsidSect="00D22CD6">
          <w:pgSz w:w="16838" w:h="11906" w:orient="landscape" w:code="9"/>
          <w:pgMar w:top="1440" w:right="1440" w:bottom="1440" w:left="1440" w:header="708" w:footer="708" w:gutter="0"/>
          <w:cols w:space="708"/>
          <w:docGrid w:linePitch="360"/>
        </w:sectPr>
      </w:pPr>
    </w:p>
    <w:p w14:paraId="38EB9981" w14:textId="071F4127" w:rsidR="0092358F" w:rsidRPr="00D158FA" w:rsidRDefault="00D158FA" w:rsidP="00D158FA">
      <w:pPr>
        <w:spacing w:line="360" w:lineRule="auto"/>
        <w:rPr>
          <w:b/>
          <w:bCs/>
          <w:sz w:val="28"/>
          <w:szCs w:val="28"/>
        </w:rPr>
      </w:pPr>
      <w:r>
        <w:rPr>
          <w:b/>
          <w:bCs/>
          <w:sz w:val="28"/>
          <w:szCs w:val="28"/>
        </w:rPr>
        <w:lastRenderedPageBreak/>
        <w:t>Participants</w:t>
      </w:r>
    </w:p>
    <w:p w14:paraId="74F36877" w14:textId="34C43CD2" w:rsidR="00D768C9" w:rsidRPr="00D768C9" w:rsidRDefault="00D768C9" w:rsidP="0092358F">
      <w:pPr>
        <w:spacing w:line="360" w:lineRule="auto"/>
        <w:jc w:val="both"/>
        <w:rPr>
          <w:sz w:val="24"/>
          <w:szCs w:val="24"/>
        </w:rPr>
      </w:pPr>
      <w:r w:rsidRPr="00D768C9">
        <w:rPr>
          <w:sz w:val="24"/>
          <w:szCs w:val="24"/>
        </w:rPr>
        <w:t>Please see the ‘</w:t>
      </w:r>
      <w:r w:rsidR="00572A21">
        <w:rPr>
          <w:sz w:val="24"/>
          <w:szCs w:val="24"/>
        </w:rPr>
        <w:t>data analysis’</w:t>
      </w:r>
      <w:r w:rsidRPr="00D768C9">
        <w:rPr>
          <w:sz w:val="24"/>
          <w:szCs w:val="24"/>
        </w:rPr>
        <w:t xml:space="preserve"> section below for the rationale for </w:t>
      </w:r>
      <w:r w:rsidR="000F314E">
        <w:rPr>
          <w:sz w:val="24"/>
          <w:szCs w:val="24"/>
        </w:rPr>
        <w:t>the</w:t>
      </w:r>
      <w:r w:rsidRPr="00D768C9">
        <w:rPr>
          <w:sz w:val="24"/>
          <w:szCs w:val="24"/>
        </w:rPr>
        <w:t xml:space="preserve"> sample size</w:t>
      </w:r>
      <w:r w:rsidR="00FB007A">
        <w:rPr>
          <w:sz w:val="24"/>
          <w:szCs w:val="24"/>
        </w:rPr>
        <w:t xml:space="preserve"> (50 doctors</w:t>
      </w:r>
      <w:r w:rsidR="00CF6366">
        <w:rPr>
          <w:sz w:val="24"/>
          <w:szCs w:val="24"/>
        </w:rPr>
        <w:t>/</w:t>
      </w:r>
      <w:r w:rsidR="00FB007A">
        <w:rPr>
          <w:sz w:val="24"/>
          <w:szCs w:val="24"/>
        </w:rPr>
        <w:t>500 patients)</w:t>
      </w:r>
      <w:r w:rsidRPr="00D768C9">
        <w:rPr>
          <w:sz w:val="24"/>
          <w:szCs w:val="24"/>
        </w:rPr>
        <w:t xml:space="preserve">. </w:t>
      </w:r>
      <w:r w:rsidR="00F4425C">
        <w:rPr>
          <w:sz w:val="24"/>
          <w:szCs w:val="24"/>
        </w:rPr>
        <w:t xml:space="preserve">Inclusion criteria can be seen in Table </w:t>
      </w:r>
      <w:r w:rsidR="004173FB">
        <w:rPr>
          <w:sz w:val="24"/>
          <w:szCs w:val="24"/>
        </w:rPr>
        <w:t>2</w:t>
      </w:r>
      <w:r w:rsidR="00F4425C">
        <w:rPr>
          <w:sz w:val="24"/>
          <w:szCs w:val="24"/>
        </w:rPr>
        <w:t xml:space="preserve">. </w:t>
      </w:r>
    </w:p>
    <w:p w14:paraId="6757C451" w14:textId="77777777" w:rsidR="00D768C9" w:rsidRDefault="00D768C9" w:rsidP="0092358F">
      <w:pPr>
        <w:spacing w:line="360" w:lineRule="auto"/>
        <w:jc w:val="both"/>
        <w:rPr>
          <w:b/>
          <w:bCs/>
          <w:i/>
          <w:iCs/>
          <w:sz w:val="28"/>
          <w:szCs w:val="28"/>
        </w:rPr>
      </w:pPr>
    </w:p>
    <w:p w14:paraId="6E01C78F" w14:textId="66BB055A" w:rsidR="0092358F" w:rsidRPr="004D6CB4" w:rsidRDefault="00AA6ACE" w:rsidP="0092358F">
      <w:pPr>
        <w:spacing w:line="360" w:lineRule="auto"/>
        <w:jc w:val="both"/>
        <w:rPr>
          <w:b/>
          <w:bCs/>
          <w:i/>
          <w:iCs/>
          <w:sz w:val="24"/>
          <w:szCs w:val="24"/>
        </w:rPr>
      </w:pPr>
      <w:r>
        <w:rPr>
          <w:b/>
          <w:bCs/>
          <w:i/>
          <w:iCs/>
          <w:sz w:val="24"/>
          <w:szCs w:val="24"/>
        </w:rPr>
        <w:t>R</w:t>
      </w:r>
      <w:r w:rsidR="00853384">
        <w:rPr>
          <w:b/>
          <w:bCs/>
          <w:i/>
          <w:iCs/>
          <w:sz w:val="24"/>
          <w:szCs w:val="24"/>
        </w:rPr>
        <w:t>ecruitment</w:t>
      </w:r>
    </w:p>
    <w:p w14:paraId="407C479B" w14:textId="3BEA14E4" w:rsidR="00AA6ACE" w:rsidRDefault="00806A02" w:rsidP="00AA6ACE">
      <w:pPr>
        <w:spacing w:line="360" w:lineRule="auto"/>
        <w:jc w:val="both"/>
        <w:rPr>
          <w:sz w:val="24"/>
          <w:szCs w:val="24"/>
        </w:rPr>
      </w:pPr>
      <w:r>
        <w:rPr>
          <w:sz w:val="24"/>
          <w:szCs w:val="24"/>
        </w:rPr>
        <w:t>All doctors will either first be approached by a colleague (</w:t>
      </w:r>
      <w:proofErr w:type="gramStart"/>
      <w:r>
        <w:rPr>
          <w:sz w:val="24"/>
          <w:szCs w:val="24"/>
        </w:rPr>
        <w:t>i.e.</w:t>
      </w:r>
      <w:proofErr w:type="gramEnd"/>
      <w:r>
        <w:rPr>
          <w:sz w:val="24"/>
          <w:szCs w:val="24"/>
        </w:rPr>
        <w:t xml:space="preserve"> collaborators at each site) or by responding to email or poster advertisements. Given that there are a limited number of emergency doctors in the country, this convenience sampling approach was deemed a pragmatic way of recruiting a large enough sample - though it is acknowledged as a limitation that there may be some bias (the sample may </w:t>
      </w:r>
      <w:r w:rsidR="000E0E43">
        <w:rPr>
          <w:sz w:val="24"/>
          <w:szCs w:val="24"/>
        </w:rPr>
        <w:t>over-represent</w:t>
      </w:r>
      <w:r>
        <w:rPr>
          <w:sz w:val="24"/>
          <w:szCs w:val="24"/>
        </w:rPr>
        <w:t xml:space="preserve"> </w:t>
      </w:r>
      <w:r w:rsidR="00384BC8">
        <w:rPr>
          <w:sz w:val="24"/>
          <w:szCs w:val="24"/>
        </w:rPr>
        <w:t xml:space="preserve">certain doctor </w:t>
      </w:r>
      <w:r w:rsidR="00EB299B">
        <w:rPr>
          <w:sz w:val="24"/>
          <w:szCs w:val="24"/>
        </w:rPr>
        <w:t>characteristic</w:t>
      </w:r>
      <w:r w:rsidR="00384BC8">
        <w:rPr>
          <w:sz w:val="24"/>
          <w:szCs w:val="24"/>
        </w:rPr>
        <w:t>s</w:t>
      </w:r>
      <w:r w:rsidR="00D26DFF">
        <w:rPr>
          <w:sz w:val="24"/>
          <w:szCs w:val="24"/>
        </w:rPr>
        <w:t xml:space="preserve">, </w:t>
      </w:r>
      <w:proofErr w:type="gramStart"/>
      <w:r w:rsidR="00D26DFF">
        <w:rPr>
          <w:sz w:val="24"/>
          <w:szCs w:val="24"/>
        </w:rPr>
        <w:t>e.g.</w:t>
      </w:r>
      <w:proofErr w:type="gramEnd"/>
      <w:r w:rsidR="00D26DFF">
        <w:rPr>
          <w:sz w:val="24"/>
          <w:szCs w:val="24"/>
        </w:rPr>
        <w:t xml:space="preserve"> confidence</w:t>
      </w:r>
      <w:r>
        <w:rPr>
          <w:sz w:val="24"/>
          <w:szCs w:val="24"/>
        </w:rPr>
        <w:t>)</w:t>
      </w:r>
      <w:r w:rsidR="00A869BB">
        <w:rPr>
          <w:sz w:val="24"/>
          <w:szCs w:val="24"/>
        </w:rPr>
        <w:t xml:space="preserve">. </w:t>
      </w:r>
      <w:r w:rsidR="00AA6ACE">
        <w:rPr>
          <w:sz w:val="24"/>
          <w:szCs w:val="24"/>
        </w:rPr>
        <w:t xml:space="preserve">Patients will be sampled pseudo-randomly; extractors will pick patients at random from each doctor’s case history, so long as they meet the </w:t>
      </w:r>
      <w:r w:rsidR="00AA6ACE" w:rsidRPr="00475D75">
        <w:rPr>
          <w:sz w:val="24"/>
          <w:szCs w:val="24"/>
        </w:rPr>
        <w:t>inclusion criteria</w:t>
      </w:r>
      <w:r w:rsidR="00AA6ACE">
        <w:rPr>
          <w:sz w:val="24"/>
          <w:szCs w:val="24"/>
        </w:rPr>
        <w:t>.</w:t>
      </w:r>
    </w:p>
    <w:p w14:paraId="1E304586" w14:textId="77777777" w:rsidR="00355E1A" w:rsidRPr="00475D75" w:rsidRDefault="00355E1A" w:rsidP="00AA6ACE">
      <w:pPr>
        <w:spacing w:line="360" w:lineRule="auto"/>
        <w:jc w:val="both"/>
        <w:rPr>
          <w:sz w:val="24"/>
          <w:szCs w:val="24"/>
        </w:rPr>
      </w:pPr>
    </w:p>
    <w:tbl>
      <w:tblPr>
        <w:tblStyle w:val="TableGrid"/>
        <w:tblW w:w="0" w:type="auto"/>
        <w:tblLook w:val="04A0" w:firstRow="1" w:lastRow="0" w:firstColumn="1" w:lastColumn="0" w:noHBand="0" w:noVBand="1"/>
      </w:tblPr>
      <w:tblGrid>
        <w:gridCol w:w="1150"/>
        <w:gridCol w:w="2678"/>
        <w:gridCol w:w="5188"/>
      </w:tblGrid>
      <w:tr w:rsidR="00031073" w14:paraId="29BFF32F" w14:textId="77777777" w:rsidTr="00581EBE">
        <w:tc>
          <w:tcPr>
            <w:tcW w:w="9016" w:type="dxa"/>
            <w:gridSpan w:val="3"/>
            <w:tcBorders>
              <w:top w:val="nil"/>
              <w:left w:val="nil"/>
              <w:bottom w:val="single" w:sz="8" w:space="0" w:color="auto"/>
              <w:right w:val="nil"/>
            </w:tcBorders>
          </w:tcPr>
          <w:p w14:paraId="25AAEFD8" w14:textId="2EC4644B" w:rsidR="00031073" w:rsidRPr="00031073" w:rsidRDefault="00031073" w:rsidP="008D242D">
            <w:pPr>
              <w:spacing w:line="276" w:lineRule="auto"/>
              <w:jc w:val="both"/>
              <w:rPr>
                <w:b/>
                <w:bCs/>
                <w:sz w:val="24"/>
                <w:szCs w:val="24"/>
              </w:rPr>
            </w:pPr>
            <w:r w:rsidRPr="00031073">
              <w:rPr>
                <w:b/>
                <w:bCs/>
                <w:sz w:val="24"/>
                <w:szCs w:val="24"/>
              </w:rPr>
              <w:t xml:space="preserve">Table 2. Inclusion criteria. </w:t>
            </w:r>
          </w:p>
        </w:tc>
      </w:tr>
      <w:tr w:rsidR="00031073" w14:paraId="1DBB6E61" w14:textId="77777777" w:rsidTr="006A54A3">
        <w:trPr>
          <w:trHeight w:val="60"/>
        </w:trPr>
        <w:tc>
          <w:tcPr>
            <w:tcW w:w="1150" w:type="dxa"/>
            <w:tcBorders>
              <w:top w:val="single" w:sz="8" w:space="0" w:color="auto"/>
              <w:left w:val="nil"/>
              <w:bottom w:val="single" w:sz="8" w:space="0" w:color="auto"/>
              <w:right w:val="nil"/>
            </w:tcBorders>
            <w:vAlign w:val="center"/>
          </w:tcPr>
          <w:p w14:paraId="43E11104" w14:textId="0AB9A237" w:rsidR="00031073" w:rsidRPr="00953CE8" w:rsidRDefault="00F45878" w:rsidP="006A54A3">
            <w:pPr>
              <w:jc w:val="center"/>
              <w:rPr>
                <w:b/>
                <w:bCs/>
                <w:sz w:val="24"/>
                <w:szCs w:val="24"/>
              </w:rPr>
            </w:pPr>
            <w:r w:rsidRPr="00953CE8">
              <w:rPr>
                <w:b/>
                <w:bCs/>
                <w:sz w:val="24"/>
                <w:szCs w:val="24"/>
              </w:rPr>
              <w:t>Level</w:t>
            </w:r>
          </w:p>
        </w:tc>
        <w:tc>
          <w:tcPr>
            <w:tcW w:w="2678" w:type="dxa"/>
            <w:tcBorders>
              <w:top w:val="single" w:sz="8" w:space="0" w:color="auto"/>
              <w:left w:val="nil"/>
              <w:bottom w:val="single" w:sz="8" w:space="0" w:color="auto"/>
              <w:right w:val="nil"/>
            </w:tcBorders>
            <w:vAlign w:val="center"/>
          </w:tcPr>
          <w:p w14:paraId="2C56901C" w14:textId="098F30EA" w:rsidR="00031073" w:rsidRPr="00953CE8" w:rsidRDefault="00F45878" w:rsidP="006A54A3">
            <w:pPr>
              <w:jc w:val="center"/>
              <w:rPr>
                <w:b/>
                <w:bCs/>
                <w:sz w:val="24"/>
                <w:szCs w:val="24"/>
              </w:rPr>
            </w:pPr>
            <w:r w:rsidRPr="00953CE8">
              <w:rPr>
                <w:b/>
                <w:bCs/>
                <w:sz w:val="24"/>
                <w:szCs w:val="24"/>
              </w:rPr>
              <w:t>Criterion</w:t>
            </w:r>
          </w:p>
        </w:tc>
        <w:tc>
          <w:tcPr>
            <w:tcW w:w="5188" w:type="dxa"/>
            <w:tcBorders>
              <w:top w:val="single" w:sz="8" w:space="0" w:color="auto"/>
              <w:left w:val="nil"/>
              <w:bottom w:val="single" w:sz="8" w:space="0" w:color="auto"/>
              <w:right w:val="nil"/>
            </w:tcBorders>
            <w:vAlign w:val="center"/>
          </w:tcPr>
          <w:p w14:paraId="0FE34ADB" w14:textId="614F2C53" w:rsidR="00031073" w:rsidRPr="00953CE8" w:rsidRDefault="00F45878" w:rsidP="006A54A3">
            <w:pPr>
              <w:jc w:val="center"/>
              <w:rPr>
                <w:b/>
                <w:bCs/>
                <w:sz w:val="24"/>
                <w:szCs w:val="24"/>
              </w:rPr>
            </w:pPr>
            <w:r w:rsidRPr="00953CE8">
              <w:rPr>
                <w:b/>
                <w:bCs/>
                <w:sz w:val="24"/>
                <w:szCs w:val="24"/>
              </w:rPr>
              <w:t>Rationale</w:t>
            </w:r>
          </w:p>
        </w:tc>
      </w:tr>
      <w:tr w:rsidR="00031073" w:rsidRPr="00295C4F" w14:paraId="13FA7E36" w14:textId="77777777" w:rsidTr="006D580B">
        <w:tc>
          <w:tcPr>
            <w:tcW w:w="1150" w:type="dxa"/>
            <w:tcBorders>
              <w:top w:val="single" w:sz="8" w:space="0" w:color="auto"/>
              <w:left w:val="nil"/>
              <w:bottom w:val="single" w:sz="8" w:space="0" w:color="auto"/>
              <w:right w:val="nil"/>
            </w:tcBorders>
          </w:tcPr>
          <w:p w14:paraId="3A864945" w14:textId="1572D896" w:rsidR="00031073" w:rsidRPr="00555D17" w:rsidRDefault="00F45878" w:rsidP="00246481">
            <w:pPr>
              <w:spacing w:line="360" w:lineRule="auto"/>
              <w:jc w:val="center"/>
              <w:rPr>
                <w:b/>
                <w:bCs/>
                <w:i/>
                <w:iCs/>
              </w:rPr>
            </w:pPr>
            <w:r w:rsidRPr="00555D17">
              <w:rPr>
                <w:b/>
                <w:bCs/>
                <w:i/>
                <w:iCs/>
              </w:rPr>
              <w:t>Doctors</w:t>
            </w:r>
          </w:p>
        </w:tc>
        <w:tc>
          <w:tcPr>
            <w:tcW w:w="2678" w:type="dxa"/>
            <w:tcBorders>
              <w:top w:val="single" w:sz="8" w:space="0" w:color="auto"/>
              <w:left w:val="nil"/>
              <w:bottom w:val="single" w:sz="8" w:space="0" w:color="auto"/>
              <w:right w:val="nil"/>
            </w:tcBorders>
          </w:tcPr>
          <w:p w14:paraId="02DC6889" w14:textId="77777777" w:rsidR="00031073" w:rsidRDefault="00210643" w:rsidP="00295C4F">
            <w:r w:rsidRPr="00295C4F">
              <w:t>1.</w:t>
            </w:r>
            <w:r w:rsidR="00295C4F">
              <w:t xml:space="preserve"> </w:t>
            </w:r>
            <w:r w:rsidR="005C1FA0" w:rsidRPr="00295C4F">
              <w:t xml:space="preserve">Emergency doctors </w:t>
            </w:r>
            <w:r w:rsidRPr="00295C4F">
              <w:t>must be</w:t>
            </w:r>
            <w:r w:rsidR="005C1FA0" w:rsidRPr="00295C4F">
              <w:t xml:space="preserve"> specialty traine</w:t>
            </w:r>
            <w:r w:rsidRPr="00295C4F">
              <w:t>e</w:t>
            </w:r>
            <w:r w:rsidR="005C1FA0" w:rsidRPr="00295C4F">
              <w:t xml:space="preserve"> year 3</w:t>
            </w:r>
            <w:r w:rsidRPr="00295C4F">
              <w:t xml:space="preserve"> (ST3)</w:t>
            </w:r>
            <w:r w:rsidR="005C1FA0" w:rsidRPr="00295C4F">
              <w:t xml:space="preserve"> and above only</w:t>
            </w:r>
          </w:p>
          <w:p w14:paraId="4CB5A13A" w14:textId="17D288F2" w:rsidR="00E3327F" w:rsidRPr="00295C4F" w:rsidRDefault="00E3327F" w:rsidP="00295C4F"/>
        </w:tc>
        <w:tc>
          <w:tcPr>
            <w:tcW w:w="5188" w:type="dxa"/>
            <w:tcBorders>
              <w:top w:val="single" w:sz="8" w:space="0" w:color="auto"/>
              <w:left w:val="nil"/>
              <w:bottom w:val="single" w:sz="8" w:space="0" w:color="auto"/>
              <w:right w:val="nil"/>
            </w:tcBorders>
          </w:tcPr>
          <w:p w14:paraId="6180E4F2" w14:textId="3794B902" w:rsidR="005C1FA0" w:rsidRPr="00295C4F" w:rsidRDefault="004B5FA0" w:rsidP="00295C4F">
            <w:r w:rsidRPr="00295C4F">
              <w:t xml:space="preserve">1. </w:t>
            </w:r>
            <w:r w:rsidR="005C1FA0" w:rsidRPr="00295C4F">
              <w:t xml:space="preserve"> </w:t>
            </w:r>
            <w:r w:rsidRPr="00295C4F">
              <w:t>D</w:t>
            </w:r>
            <w:r w:rsidR="005C1FA0" w:rsidRPr="00295C4F">
              <w:t>octors who have committed to the specialty may be more likely to be representative of those in it or who choose it</w:t>
            </w:r>
          </w:p>
          <w:p w14:paraId="1D37585A" w14:textId="77777777" w:rsidR="005C1FA0" w:rsidRPr="00295C4F" w:rsidRDefault="005C1FA0" w:rsidP="00295C4F"/>
          <w:p w14:paraId="6EF6FAA5" w14:textId="5ED09746" w:rsidR="008D242D" w:rsidRPr="00295C4F" w:rsidRDefault="004B5FA0" w:rsidP="00295C4F">
            <w:r w:rsidRPr="00295C4F">
              <w:t>2. ST3</w:t>
            </w:r>
            <w:r w:rsidR="005C1FA0" w:rsidRPr="00295C4F">
              <w:t xml:space="preserve"> are of seniority whereby they are less likely to defer their decisions to others. If it were the case that a large proportion of doctors did defer their decisions (</w:t>
            </w:r>
            <w:proofErr w:type="gramStart"/>
            <w:r w:rsidR="005C1FA0" w:rsidRPr="00295C4F">
              <w:t>e.g.</w:t>
            </w:r>
            <w:proofErr w:type="gramEnd"/>
            <w:r w:rsidR="005C1FA0" w:rsidRPr="00295C4F">
              <w:t xml:space="preserve"> to seniors), it would not be possible to accurately study the link between that doctor’s characteristics and their decisions</w:t>
            </w:r>
          </w:p>
        </w:tc>
      </w:tr>
      <w:tr w:rsidR="00031073" w:rsidRPr="00295C4F" w14:paraId="7FD37179" w14:textId="77777777" w:rsidTr="003855D1">
        <w:tc>
          <w:tcPr>
            <w:tcW w:w="1150" w:type="dxa"/>
            <w:tcBorders>
              <w:top w:val="single" w:sz="8" w:space="0" w:color="auto"/>
              <w:left w:val="nil"/>
              <w:bottom w:val="nil"/>
              <w:right w:val="nil"/>
            </w:tcBorders>
            <w:shd w:val="clear" w:color="auto" w:fill="E7E6E6" w:themeFill="background2"/>
          </w:tcPr>
          <w:p w14:paraId="0BC8913F" w14:textId="040B42E0" w:rsidR="00031073" w:rsidRPr="00555D17" w:rsidRDefault="00210643" w:rsidP="00246481">
            <w:pPr>
              <w:spacing w:line="360" w:lineRule="auto"/>
              <w:jc w:val="center"/>
              <w:rPr>
                <w:b/>
                <w:bCs/>
                <w:i/>
                <w:iCs/>
              </w:rPr>
            </w:pPr>
            <w:r w:rsidRPr="00555D17">
              <w:rPr>
                <w:b/>
                <w:bCs/>
                <w:i/>
                <w:iCs/>
              </w:rPr>
              <w:t>Patients</w:t>
            </w:r>
          </w:p>
        </w:tc>
        <w:tc>
          <w:tcPr>
            <w:tcW w:w="2678" w:type="dxa"/>
            <w:tcBorders>
              <w:top w:val="single" w:sz="8" w:space="0" w:color="auto"/>
              <w:left w:val="nil"/>
              <w:bottom w:val="nil"/>
              <w:right w:val="nil"/>
            </w:tcBorders>
            <w:shd w:val="clear" w:color="auto" w:fill="E7E6E6" w:themeFill="background2"/>
          </w:tcPr>
          <w:p w14:paraId="2878D722" w14:textId="44663D0A" w:rsidR="00031073" w:rsidRPr="00295C4F" w:rsidRDefault="00476A3C" w:rsidP="00295C4F">
            <w:r w:rsidRPr="00295C4F">
              <w:t xml:space="preserve">1. The extracted data must come from patients </w:t>
            </w:r>
            <w:r w:rsidRPr="00295C4F">
              <w:rPr>
                <w:i/>
                <w:iCs/>
              </w:rPr>
              <w:t xml:space="preserve">not </w:t>
            </w:r>
            <w:r w:rsidRPr="00295C4F">
              <w:t>seen by the treating doctor within the last 30-days</w:t>
            </w:r>
          </w:p>
        </w:tc>
        <w:tc>
          <w:tcPr>
            <w:tcW w:w="5188" w:type="dxa"/>
            <w:tcBorders>
              <w:top w:val="single" w:sz="8" w:space="0" w:color="auto"/>
              <w:left w:val="nil"/>
              <w:bottom w:val="nil"/>
              <w:right w:val="nil"/>
            </w:tcBorders>
            <w:shd w:val="clear" w:color="auto" w:fill="E7E6E6" w:themeFill="background2"/>
          </w:tcPr>
          <w:p w14:paraId="6A1E841B" w14:textId="6FCF6062" w:rsidR="00476A3C" w:rsidRPr="00295C4F" w:rsidRDefault="00476A3C" w:rsidP="00295C4F">
            <w:r w:rsidRPr="00295C4F">
              <w:t>1. This may partially offset the fact that doctors’ knowledge about the study may influence their decision-making (</w:t>
            </w:r>
            <w:proofErr w:type="gramStart"/>
            <w:r w:rsidRPr="00295C4F">
              <w:t>i.e.</w:t>
            </w:r>
            <w:proofErr w:type="gramEnd"/>
            <w:r w:rsidRPr="00295C4F">
              <w:t xml:space="preserve"> Hawthorne effect), depending on the speed from doctor-level data to patient-level data collection</w:t>
            </w:r>
          </w:p>
          <w:p w14:paraId="48A4DBFC" w14:textId="77777777" w:rsidR="00476A3C" w:rsidRPr="00295C4F" w:rsidRDefault="00476A3C" w:rsidP="00295C4F"/>
          <w:p w14:paraId="3EE20480" w14:textId="034847C7" w:rsidR="008D242D" w:rsidRPr="00295C4F" w:rsidRDefault="00476A3C" w:rsidP="00295C4F">
            <w:r w:rsidRPr="00295C4F">
              <w:t>2. 30-days allows for capturing these patients’ post-discharge/deferral episode outcomes</w:t>
            </w:r>
          </w:p>
        </w:tc>
      </w:tr>
      <w:tr w:rsidR="00031073" w:rsidRPr="00295C4F" w14:paraId="1E931FFC" w14:textId="77777777" w:rsidTr="00E3327F">
        <w:tc>
          <w:tcPr>
            <w:tcW w:w="1150" w:type="dxa"/>
            <w:tcBorders>
              <w:top w:val="nil"/>
              <w:left w:val="nil"/>
              <w:bottom w:val="nil"/>
              <w:right w:val="nil"/>
            </w:tcBorders>
            <w:shd w:val="clear" w:color="auto" w:fill="FFFFFF" w:themeFill="background1"/>
          </w:tcPr>
          <w:p w14:paraId="6DB51A07" w14:textId="77777777" w:rsidR="00031073" w:rsidRDefault="00031073" w:rsidP="00295C4F">
            <w:pPr>
              <w:spacing w:line="360" w:lineRule="auto"/>
              <w:rPr>
                <w:sz w:val="24"/>
                <w:szCs w:val="24"/>
              </w:rPr>
            </w:pPr>
          </w:p>
        </w:tc>
        <w:tc>
          <w:tcPr>
            <w:tcW w:w="2678" w:type="dxa"/>
            <w:tcBorders>
              <w:top w:val="nil"/>
              <w:left w:val="nil"/>
              <w:bottom w:val="nil"/>
              <w:right w:val="nil"/>
            </w:tcBorders>
            <w:shd w:val="clear" w:color="auto" w:fill="FFFFFF" w:themeFill="background1"/>
          </w:tcPr>
          <w:p w14:paraId="57B46E1C" w14:textId="3F411262" w:rsidR="00031073" w:rsidRPr="00295C4F" w:rsidRDefault="000E0972" w:rsidP="00295C4F">
            <w:r w:rsidRPr="00295C4F">
              <w:t>2. Patients must have presented with any of the following: abdominal pain</w:t>
            </w:r>
            <w:r w:rsidR="00E65317">
              <w:t>/</w:t>
            </w:r>
            <w:r w:rsidRPr="00295C4F">
              <w:t>headache</w:t>
            </w:r>
            <w:r w:rsidR="00E65317">
              <w:t>/</w:t>
            </w:r>
            <w:r w:rsidRPr="00295C4F">
              <w:t>chest pain</w:t>
            </w:r>
            <w:r w:rsidR="00E65317">
              <w:t>/</w:t>
            </w:r>
            <w:r w:rsidRPr="00295C4F">
              <w:t>vomiting</w:t>
            </w:r>
            <w:r w:rsidR="00E65317">
              <w:t>/</w:t>
            </w:r>
            <w:r w:rsidRPr="00295C4F">
              <w:t>back pain</w:t>
            </w:r>
          </w:p>
        </w:tc>
        <w:tc>
          <w:tcPr>
            <w:tcW w:w="5188" w:type="dxa"/>
            <w:tcBorders>
              <w:top w:val="nil"/>
              <w:left w:val="nil"/>
              <w:bottom w:val="nil"/>
              <w:right w:val="nil"/>
            </w:tcBorders>
            <w:shd w:val="clear" w:color="auto" w:fill="FFFFFF" w:themeFill="background1"/>
          </w:tcPr>
          <w:p w14:paraId="120C5514" w14:textId="77777777" w:rsidR="006D580B" w:rsidRDefault="000E0972" w:rsidP="00295C4F">
            <w:r w:rsidRPr="00295C4F">
              <w:t xml:space="preserve">1. To ensure that doctors were making decisions </w:t>
            </w:r>
          </w:p>
          <w:p w14:paraId="3FF113D8" w14:textId="608CBBC5" w:rsidR="00031073" w:rsidRPr="00295C4F" w:rsidRDefault="000E0972" w:rsidP="00295C4F">
            <w:r w:rsidRPr="00295C4F">
              <w:t>under uncertainty*</w:t>
            </w:r>
          </w:p>
        </w:tc>
      </w:tr>
      <w:tr w:rsidR="00E3327F" w:rsidRPr="00295C4F" w14:paraId="3CA68ABA" w14:textId="77777777" w:rsidTr="00E3327F">
        <w:tc>
          <w:tcPr>
            <w:tcW w:w="1150" w:type="dxa"/>
            <w:tcBorders>
              <w:top w:val="nil"/>
              <w:left w:val="nil"/>
              <w:bottom w:val="single" w:sz="4" w:space="0" w:color="auto"/>
              <w:right w:val="nil"/>
            </w:tcBorders>
            <w:shd w:val="clear" w:color="auto" w:fill="E7E6E6" w:themeFill="background2"/>
          </w:tcPr>
          <w:p w14:paraId="4968C97E" w14:textId="77777777" w:rsidR="00E3327F" w:rsidRDefault="00E3327F" w:rsidP="00295C4F">
            <w:pPr>
              <w:spacing w:line="360" w:lineRule="auto"/>
              <w:rPr>
                <w:sz w:val="24"/>
                <w:szCs w:val="24"/>
              </w:rPr>
            </w:pPr>
          </w:p>
        </w:tc>
        <w:tc>
          <w:tcPr>
            <w:tcW w:w="2678" w:type="dxa"/>
            <w:tcBorders>
              <w:top w:val="nil"/>
              <w:left w:val="nil"/>
              <w:bottom w:val="single" w:sz="4" w:space="0" w:color="auto"/>
              <w:right w:val="nil"/>
            </w:tcBorders>
            <w:shd w:val="clear" w:color="auto" w:fill="E7E6E6" w:themeFill="background2"/>
          </w:tcPr>
          <w:p w14:paraId="5406C662" w14:textId="58DBD0A0" w:rsidR="00E3327F" w:rsidRPr="00295C4F" w:rsidRDefault="00E3327F" w:rsidP="00295C4F">
            <w:r>
              <w:t>3. Patients must be &gt;18 years old</w:t>
            </w:r>
          </w:p>
        </w:tc>
        <w:tc>
          <w:tcPr>
            <w:tcW w:w="5188" w:type="dxa"/>
            <w:tcBorders>
              <w:top w:val="nil"/>
              <w:left w:val="nil"/>
              <w:bottom w:val="single" w:sz="4" w:space="0" w:color="auto"/>
              <w:right w:val="nil"/>
            </w:tcBorders>
            <w:shd w:val="clear" w:color="auto" w:fill="E7E6E6" w:themeFill="background2"/>
          </w:tcPr>
          <w:p w14:paraId="22F56EC0" w14:textId="7FE75140" w:rsidR="00E3327F" w:rsidRPr="00295C4F" w:rsidRDefault="00E3327F" w:rsidP="00295C4F">
            <w:r>
              <w:t>1. Primarily to maintain sample homogeneity</w:t>
            </w:r>
          </w:p>
        </w:tc>
      </w:tr>
      <w:tr w:rsidR="000E0972" w:rsidRPr="00295C4F" w14:paraId="7D113983" w14:textId="77777777" w:rsidTr="00E3327F">
        <w:tc>
          <w:tcPr>
            <w:tcW w:w="9016" w:type="dxa"/>
            <w:gridSpan w:val="3"/>
            <w:tcBorders>
              <w:top w:val="single" w:sz="4" w:space="0" w:color="auto"/>
              <w:left w:val="nil"/>
              <w:bottom w:val="nil"/>
              <w:right w:val="nil"/>
            </w:tcBorders>
          </w:tcPr>
          <w:p w14:paraId="7F4E61F7" w14:textId="39C6E386" w:rsidR="000E0972" w:rsidRPr="00295C4F" w:rsidRDefault="000E0972" w:rsidP="006477BB">
            <w:pPr>
              <w:jc w:val="both"/>
            </w:pPr>
            <w:r w:rsidRPr="00295C4F">
              <w:rPr>
                <w:i/>
                <w:iCs/>
              </w:rPr>
              <w:t>Note</w:t>
            </w:r>
            <w:r w:rsidRPr="00295C4F">
              <w:t xml:space="preserve">. *These conditions were chosen based on their perceived level of uncertainty in an anonymous survey of 10 emergency doctors. Indeed, a collaborating consultant emergency doctor generated a shortlist of </w:t>
            </w:r>
            <w:r w:rsidR="0097473B">
              <w:t xml:space="preserve">ambiguous </w:t>
            </w:r>
            <w:proofErr w:type="gramStart"/>
            <w:r w:rsidRPr="00295C4F">
              <w:t>complaints</w:t>
            </w:r>
            <w:r w:rsidR="0097473B">
              <w:t xml:space="preserve">, </w:t>
            </w:r>
            <w:r w:rsidRPr="00295C4F">
              <w:t>before</w:t>
            </w:r>
            <w:proofErr w:type="gramEnd"/>
            <w:r w:rsidRPr="00295C4F">
              <w:t xml:space="preserve"> the other doctors chose their top 5. The inclusion complaints are those which received the most endorsements.</w:t>
            </w:r>
          </w:p>
        </w:tc>
      </w:tr>
    </w:tbl>
    <w:p w14:paraId="5BB57613" w14:textId="27CD75C0" w:rsidR="00DB6A2D" w:rsidRPr="00475D75" w:rsidRDefault="00DB6A2D" w:rsidP="00813BDF">
      <w:pPr>
        <w:spacing w:line="360" w:lineRule="auto"/>
        <w:rPr>
          <w:b/>
          <w:bCs/>
          <w:sz w:val="28"/>
          <w:szCs w:val="28"/>
        </w:rPr>
      </w:pPr>
      <w:r w:rsidRPr="00475D75">
        <w:rPr>
          <w:b/>
          <w:bCs/>
          <w:sz w:val="28"/>
          <w:szCs w:val="28"/>
        </w:rPr>
        <w:lastRenderedPageBreak/>
        <w:t>Materials</w:t>
      </w:r>
      <w:r w:rsidR="00B91B4C" w:rsidRPr="00475D75">
        <w:rPr>
          <w:b/>
          <w:bCs/>
          <w:sz w:val="28"/>
          <w:szCs w:val="28"/>
        </w:rPr>
        <w:t>/measures</w:t>
      </w:r>
    </w:p>
    <w:p w14:paraId="507A06F6" w14:textId="79484300" w:rsidR="00B91B4C" w:rsidRPr="00475D75" w:rsidRDefault="00B91B4C" w:rsidP="00B91B4C">
      <w:pPr>
        <w:spacing w:line="360" w:lineRule="auto"/>
        <w:jc w:val="both"/>
        <w:rPr>
          <w:sz w:val="24"/>
          <w:szCs w:val="24"/>
        </w:rPr>
      </w:pPr>
      <w:r w:rsidRPr="00475D75">
        <w:rPr>
          <w:sz w:val="24"/>
          <w:szCs w:val="24"/>
        </w:rPr>
        <w:t xml:space="preserve">Both </w:t>
      </w:r>
      <w:r w:rsidR="00AC5B74" w:rsidRPr="00475D75">
        <w:rPr>
          <w:sz w:val="24"/>
          <w:szCs w:val="24"/>
        </w:rPr>
        <w:t>the</w:t>
      </w:r>
      <w:r w:rsidRPr="00475D75">
        <w:rPr>
          <w:sz w:val="24"/>
          <w:szCs w:val="24"/>
        </w:rPr>
        <w:t xml:space="preserve"> doctor-level </w:t>
      </w:r>
      <w:r w:rsidR="008B7B1B">
        <w:rPr>
          <w:sz w:val="24"/>
          <w:szCs w:val="24"/>
        </w:rPr>
        <w:t xml:space="preserve">self-report </w:t>
      </w:r>
      <w:r w:rsidRPr="00475D75">
        <w:rPr>
          <w:sz w:val="24"/>
          <w:szCs w:val="24"/>
        </w:rPr>
        <w:t>questionnaire pack</w:t>
      </w:r>
      <w:r w:rsidR="00425C1C">
        <w:rPr>
          <w:sz w:val="24"/>
          <w:szCs w:val="24"/>
        </w:rPr>
        <w:t>/</w:t>
      </w:r>
      <w:r w:rsidRPr="00475D75">
        <w:rPr>
          <w:sz w:val="24"/>
          <w:szCs w:val="24"/>
        </w:rPr>
        <w:t>patient-level outcomes extraction form</w:t>
      </w:r>
      <w:r w:rsidR="00C30272">
        <w:rPr>
          <w:sz w:val="24"/>
          <w:szCs w:val="24"/>
        </w:rPr>
        <w:t xml:space="preserve"> (</w:t>
      </w:r>
      <w:r w:rsidR="00C30272" w:rsidRPr="00475D75">
        <w:rPr>
          <w:sz w:val="24"/>
          <w:szCs w:val="24"/>
        </w:rPr>
        <w:t>Appendix A/B</w:t>
      </w:r>
      <w:r w:rsidR="00C30272">
        <w:rPr>
          <w:sz w:val="24"/>
          <w:szCs w:val="24"/>
        </w:rPr>
        <w:t xml:space="preserve">) </w:t>
      </w:r>
      <w:r w:rsidR="00C30272" w:rsidRPr="00475D75">
        <w:rPr>
          <w:sz w:val="24"/>
          <w:szCs w:val="24"/>
        </w:rPr>
        <w:t>have been piloted and adapted in line with feedback from several doctors</w:t>
      </w:r>
      <w:r w:rsidR="00EB0DD9" w:rsidRPr="00475D75">
        <w:rPr>
          <w:sz w:val="24"/>
          <w:szCs w:val="24"/>
        </w:rPr>
        <w:t xml:space="preserve">. </w:t>
      </w:r>
      <w:r w:rsidR="001514AB">
        <w:rPr>
          <w:sz w:val="24"/>
          <w:szCs w:val="24"/>
        </w:rPr>
        <w:t xml:space="preserve">Table </w:t>
      </w:r>
      <w:r w:rsidR="004173FB">
        <w:rPr>
          <w:sz w:val="24"/>
          <w:szCs w:val="24"/>
        </w:rPr>
        <w:t>3</w:t>
      </w:r>
      <w:r w:rsidR="001514AB">
        <w:rPr>
          <w:sz w:val="24"/>
          <w:szCs w:val="24"/>
        </w:rPr>
        <w:t xml:space="preserve"> provides an overview of all </w:t>
      </w:r>
      <w:r w:rsidR="00E629FB">
        <w:rPr>
          <w:sz w:val="24"/>
          <w:szCs w:val="24"/>
        </w:rPr>
        <w:t xml:space="preserve">captured </w:t>
      </w:r>
      <w:r w:rsidR="001514AB">
        <w:rPr>
          <w:sz w:val="24"/>
          <w:szCs w:val="24"/>
        </w:rPr>
        <w:t>variables.</w:t>
      </w:r>
    </w:p>
    <w:p w14:paraId="5A06C32A" w14:textId="7DF69681" w:rsidR="00B91B4C" w:rsidRPr="00475D75" w:rsidRDefault="00B91B4C" w:rsidP="00813BDF">
      <w:pPr>
        <w:spacing w:line="360" w:lineRule="auto"/>
        <w:rPr>
          <w:b/>
          <w:bCs/>
          <w:sz w:val="28"/>
          <w:szCs w:val="28"/>
        </w:rPr>
      </w:pPr>
    </w:p>
    <w:p w14:paraId="1F646040" w14:textId="77777777" w:rsidR="00BD3A6A" w:rsidRPr="00475D75" w:rsidRDefault="00BD3A6A" w:rsidP="00BD3A6A">
      <w:pPr>
        <w:spacing w:line="360" w:lineRule="auto"/>
        <w:jc w:val="both"/>
        <w:rPr>
          <w:b/>
          <w:bCs/>
          <w:i/>
          <w:iCs/>
          <w:sz w:val="24"/>
          <w:szCs w:val="24"/>
        </w:rPr>
      </w:pPr>
      <w:r w:rsidRPr="00475D75">
        <w:rPr>
          <w:b/>
          <w:bCs/>
          <w:i/>
          <w:iCs/>
          <w:sz w:val="24"/>
          <w:szCs w:val="24"/>
        </w:rPr>
        <w:t>Exposures</w:t>
      </w:r>
    </w:p>
    <w:p w14:paraId="68CD3A4F" w14:textId="77777777" w:rsidR="00BD3A6A" w:rsidRPr="00475D75" w:rsidRDefault="00BD3A6A" w:rsidP="00BD3A6A">
      <w:pPr>
        <w:spacing w:line="360" w:lineRule="auto"/>
        <w:jc w:val="both"/>
        <w:rPr>
          <w:b/>
          <w:bCs/>
          <w:i/>
          <w:iCs/>
          <w:sz w:val="24"/>
          <w:szCs w:val="24"/>
        </w:rPr>
      </w:pPr>
      <w:r w:rsidRPr="00475D75">
        <w:rPr>
          <w:b/>
          <w:bCs/>
          <w:i/>
          <w:iCs/>
          <w:sz w:val="24"/>
          <w:szCs w:val="24"/>
        </w:rPr>
        <w:t>Doctor-level measures</w:t>
      </w:r>
    </w:p>
    <w:p w14:paraId="2442D858" w14:textId="6C4C1FB5" w:rsidR="00BD3A6A" w:rsidRPr="00475D75" w:rsidRDefault="00BD3A6A" w:rsidP="00BD3A6A">
      <w:pPr>
        <w:spacing w:line="360" w:lineRule="auto"/>
        <w:jc w:val="both"/>
        <w:rPr>
          <w:i/>
          <w:iCs/>
          <w:sz w:val="24"/>
          <w:szCs w:val="24"/>
        </w:rPr>
      </w:pPr>
      <w:r w:rsidRPr="00475D75">
        <w:rPr>
          <w:sz w:val="24"/>
          <w:szCs w:val="24"/>
        </w:rPr>
        <w:t>The doctor-level questionnaire was designed in consensus manner, where as a</w:t>
      </w:r>
      <w:r w:rsidR="00070C10" w:rsidRPr="00475D75">
        <w:rPr>
          <w:sz w:val="24"/>
          <w:szCs w:val="24"/>
        </w:rPr>
        <w:t xml:space="preserve"> research</w:t>
      </w:r>
      <w:r w:rsidRPr="00475D75">
        <w:rPr>
          <w:sz w:val="24"/>
          <w:szCs w:val="24"/>
        </w:rPr>
        <w:t xml:space="preserve"> team </w:t>
      </w:r>
      <w:r w:rsidR="00D84E14" w:rsidRPr="00475D75">
        <w:rPr>
          <w:sz w:val="24"/>
          <w:szCs w:val="24"/>
        </w:rPr>
        <w:t>the most useful doctor characteristics to capture when studying uncertainty tolerance was</w:t>
      </w:r>
      <w:r w:rsidRPr="00475D75">
        <w:rPr>
          <w:sz w:val="24"/>
          <w:szCs w:val="24"/>
        </w:rPr>
        <w:t xml:space="preserve"> debated and discussed</w:t>
      </w:r>
      <w:r w:rsidR="0082195D">
        <w:rPr>
          <w:sz w:val="24"/>
          <w:szCs w:val="24"/>
        </w:rPr>
        <w:t>, based on previous literature</w:t>
      </w:r>
      <w:r w:rsidR="003B3C60">
        <w:rPr>
          <w:sz w:val="24"/>
          <w:szCs w:val="24"/>
        </w:rPr>
        <w:t>/theory</w:t>
      </w:r>
      <w:r w:rsidRPr="00475D75">
        <w:rPr>
          <w:sz w:val="24"/>
          <w:szCs w:val="24"/>
        </w:rPr>
        <w:t>. To minimise doctor burden, shorter</w:t>
      </w:r>
      <w:r w:rsidR="00014242" w:rsidRPr="00475D75">
        <w:rPr>
          <w:sz w:val="24"/>
          <w:szCs w:val="24"/>
        </w:rPr>
        <w:t xml:space="preserve">, previously </w:t>
      </w:r>
      <w:r w:rsidR="0001565A">
        <w:rPr>
          <w:sz w:val="24"/>
          <w:szCs w:val="24"/>
        </w:rPr>
        <w:t>validated</w:t>
      </w:r>
      <w:r w:rsidR="00375EE9">
        <w:rPr>
          <w:sz w:val="24"/>
          <w:szCs w:val="24"/>
        </w:rPr>
        <w:t>/reliable</w:t>
      </w:r>
      <w:r w:rsidRPr="00475D75">
        <w:rPr>
          <w:sz w:val="24"/>
          <w:szCs w:val="24"/>
        </w:rPr>
        <w:t xml:space="preserve"> self-report measures of many variables</w:t>
      </w:r>
      <w:r w:rsidR="004615F7" w:rsidRPr="00475D75">
        <w:rPr>
          <w:sz w:val="24"/>
          <w:szCs w:val="24"/>
        </w:rPr>
        <w:t xml:space="preserve"> were chosen</w:t>
      </w:r>
      <w:r w:rsidR="0001565A">
        <w:rPr>
          <w:sz w:val="24"/>
          <w:szCs w:val="24"/>
        </w:rPr>
        <w:t xml:space="preserve"> where possible</w:t>
      </w:r>
      <w:r w:rsidRPr="00475D75">
        <w:rPr>
          <w:sz w:val="24"/>
          <w:szCs w:val="24"/>
        </w:rPr>
        <w:t xml:space="preserve">. This questionnaire has gone through various iterations following completion by </w:t>
      </w:r>
      <w:r w:rsidR="00F0275D" w:rsidRPr="00475D75">
        <w:rPr>
          <w:sz w:val="24"/>
          <w:szCs w:val="24"/>
        </w:rPr>
        <w:t>emergency</w:t>
      </w:r>
      <w:r w:rsidRPr="00475D75">
        <w:rPr>
          <w:sz w:val="24"/>
          <w:szCs w:val="24"/>
        </w:rPr>
        <w:t xml:space="preserve"> doctors. The questionnaire is 65 items long and takes ~10 minutes to complete. It consists of three sections assessing: 1. Demographics, 2. Uncertainty tolerance and 3. Personality and work life factors. </w:t>
      </w:r>
      <w:r w:rsidR="003118A8">
        <w:rPr>
          <w:sz w:val="24"/>
          <w:szCs w:val="24"/>
        </w:rPr>
        <w:t>Again</w:t>
      </w:r>
      <w:r w:rsidR="007267D2">
        <w:rPr>
          <w:sz w:val="24"/>
          <w:szCs w:val="24"/>
        </w:rPr>
        <w:t>,</w:t>
      </w:r>
      <w:r w:rsidR="003118A8">
        <w:rPr>
          <w:sz w:val="24"/>
          <w:szCs w:val="24"/>
        </w:rPr>
        <w:t xml:space="preserve"> s</w:t>
      </w:r>
      <w:r w:rsidR="008358E7">
        <w:rPr>
          <w:sz w:val="24"/>
          <w:szCs w:val="24"/>
        </w:rPr>
        <w:t xml:space="preserve">ee Table </w:t>
      </w:r>
      <w:r w:rsidR="004173FB">
        <w:rPr>
          <w:sz w:val="24"/>
          <w:szCs w:val="24"/>
        </w:rPr>
        <w:t>3</w:t>
      </w:r>
      <w:r w:rsidR="008358E7">
        <w:rPr>
          <w:sz w:val="24"/>
          <w:szCs w:val="24"/>
        </w:rPr>
        <w:t xml:space="preserve"> for an overview of all variables/measures.</w:t>
      </w:r>
    </w:p>
    <w:p w14:paraId="262F77BE" w14:textId="77777777" w:rsidR="00BD3A6A" w:rsidRPr="00475D75" w:rsidRDefault="00BD3A6A" w:rsidP="00BD3A6A">
      <w:pPr>
        <w:spacing w:line="360" w:lineRule="auto"/>
        <w:jc w:val="both"/>
        <w:rPr>
          <w:sz w:val="24"/>
          <w:szCs w:val="24"/>
        </w:rPr>
      </w:pPr>
    </w:p>
    <w:p w14:paraId="0611748A" w14:textId="0CA4232D" w:rsidR="00BD3A6A" w:rsidRPr="00475D75" w:rsidRDefault="00BD3A6A" w:rsidP="00BD3A6A">
      <w:pPr>
        <w:spacing w:line="360" w:lineRule="auto"/>
        <w:jc w:val="both"/>
        <w:rPr>
          <w:sz w:val="24"/>
          <w:szCs w:val="24"/>
        </w:rPr>
      </w:pPr>
      <w:r w:rsidRPr="00475D75">
        <w:rPr>
          <w:i/>
          <w:iCs/>
          <w:sz w:val="24"/>
          <w:szCs w:val="24"/>
        </w:rPr>
        <w:t>Uncertainty tolerance</w:t>
      </w:r>
      <w:r w:rsidR="0058310D">
        <w:rPr>
          <w:i/>
          <w:iCs/>
          <w:sz w:val="24"/>
          <w:szCs w:val="24"/>
        </w:rPr>
        <w:t xml:space="preserve"> measure </w:t>
      </w:r>
    </w:p>
    <w:p w14:paraId="1F813525" w14:textId="50151AAB" w:rsidR="003C5703" w:rsidRPr="00475D75" w:rsidRDefault="00BD3A6A" w:rsidP="00BD3A6A">
      <w:pPr>
        <w:spacing w:line="360" w:lineRule="auto"/>
        <w:jc w:val="both"/>
        <w:rPr>
          <w:sz w:val="24"/>
          <w:szCs w:val="24"/>
        </w:rPr>
      </w:pPr>
      <w:proofErr w:type="spellStart"/>
      <w:r w:rsidRPr="00475D75">
        <w:rPr>
          <w:sz w:val="24"/>
          <w:szCs w:val="24"/>
        </w:rPr>
        <w:t>Hillen</w:t>
      </w:r>
      <w:proofErr w:type="spellEnd"/>
      <w:r w:rsidRPr="00475D75">
        <w:rPr>
          <w:sz w:val="24"/>
          <w:szCs w:val="24"/>
        </w:rPr>
        <w:t xml:space="preserve"> et al. </w:t>
      </w:r>
      <w:r w:rsidR="007F78F0" w:rsidRPr="00475D75">
        <w:rPr>
          <w:sz w:val="24"/>
          <w:szCs w:val="24"/>
        </w:rPr>
        <w:t xml:space="preserve">(2017) </w:t>
      </w:r>
      <w:r w:rsidRPr="00475D75">
        <w:rPr>
          <w:sz w:val="24"/>
          <w:szCs w:val="24"/>
        </w:rPr>
        <w:t>provide a comprehensive analysis of the concept of uncertainty tolerance, before outlining a</w:t>
      </w:r>
      <w:r w:rsidR="00F825B4">
        <w:rPr>
          <w:sz w:val="24"/>
          <w:szCs w:val="24"/>
        </w:rPr>
        <w:t xml:space="preserve"> </w:t>
      </w:r>
      <w:r w:rsidRPr="00475D75">
        <w:rPr>
          <w:sz w:val="24"/>
          <w:szCs w:val="24"/>
        </w:rPr>
        <w:t xml:space="preserve">model </w:t>
      </w:r>
      <w:r w:rsidR="00CE094A">
        <w:rPr>
          <w:sz w:val="24"/>
          <w:szCs w:val="24"/>
        </w:rPr>
        <w:t xml:space="preserve">(Figure 3) </w:t>
      </w:r>
      <w:r w:rsidRPr="00475D75">
        <w:rPr>
          <w:sz w:val="24"/>
          <w:szCs w:val="24"/>
        </w:rPr>
        <w:t xml:space="preserve">of it to guide future research. </w:t>
      </w:r>
      <w:r w:rsidR="00BE2353" w:rsidRPr="00475D75">
        <w:rPr>
          <w:sz w:val="24"/>
          <w:szCs w:val="24"/>
        </w:rPr>
        <w:t>T</w:t>
      </w:r>
      <w:r w:rsidRPr="00475D75">
        <w:rPr>
          <w:sz w:val="24"/>
          <w:szCs w:val="24"/>
        </w:rPr>
        <w:t>hey identify 22 previous measures of uncertainty tolerance from variety of disciplines - including the Physician’s Reaction to Uncertainty scale (</w:t>
      </w:r>
      <w:r w:rsidR="002B3B92">
        <w:rPr>
          <w:sz w:val="24"/>
          <w:szCs w:val="24"/>
        </w:rPr>
        <w:t xml:space="preserve">PRUS; </w:t>
      </w:r>
      <w:r w:rsidRPr="00475D75">
        <w:rPr>
          <w:sz w:val="24"/>
          <w:szCs w:val="24"/>
        </w:rPr>
        <w:t>Gerrity et al. 1990; 1995) (the most widely used</w:t>
      </w:r>
      <w:r w:rsidR="00645F6B">
        <w:rPr>
          <w:sz w:val="24"/>
          <w:szCs w:val="24"/>
        </w:rPr>
        <w:t>/</w:t>
      </w:r>
      <w:r w:rsidR="00240825" w:rsidRPr="00475D75">
        <w:rPr>
          <w:sz w:val="24"/>
          <w:szCs w:val="24"/>
        </w:rPr>
        <w:t>validated measure</w:t>
      </w:r>
      <w:r w:rsidRPr="00475D75">
        <w:rPr>
          <w:sz w:val="24"/>
          <w:szCs w:val="24"/>
        </w:rPr>
        <w:t xml:space="preserve"> in the medical literature). Across measures, they identified a very large variation in </w:t>
      </w:r>
      <w:r w:rsidRPr="00475D75">
        <w:rPr>
          <w:i/>
          <w:iCs/>
          <w:sz w:val="24"/>
          <w:szCs w:val="24"/>
        </w:rPr>
        <w:t xml:space="preserve">what </w:t>
      </w:r>
      <w:r w:rsidRPr="00475D75">
        <w:rPr>
          <w:sz w:val="24"/>
          <w:szCs w:val="24"/>
        </w:rPr>
        <w:t xml:space="preserve">they measure and </w:t>
      </w:r>
      <w:r w:rsidRPr="00475D75">
        <w:rPr>
          <w:i/>
          <w:iCs/>
          <w:sz w:val="24"/>
          <w:szCs w:val="24"/>
        </w:rPr>
        <w:t xml:space="preserve">how </w:t>
      </w:r>
      <w:r w:rsidRPr="00475D75">
        <w:rPr>
          <w:sz w:val="24"/>
          <w:szCs w:val="24"/>
        </w:rPr>
        <w:t xml:space="preserve">they measure it. Through consensus, they assessed the individual items of all 22 measures and coded each measure according to a taxonomy of 1. </w:t>
      </w:r>
      <w:r w:rsidRPr="00475D75">
        <w:rPr>
          <w:i/>
          <w:iCs/>
          <w:sz w:val="24"/>
          <w:szCs w:val="24"/>
        </w:rPr>
        <w:t xml:space="preserve">sources </w:t>
      </w:r>
      <w:r w:rsidRPr="00475D75">
        <w:rPr>
          <w:sz w:val="24"/>
          <w:szCs w:val="24"/>
        </w:rPr>
        <w:t>of uncertainty (</w:t>
      </w:r>
      <w:proofErr w:type="gramStart"/>
      <w:r w:rsidRPr="00475D75">
        <w:rPr>
          <w:sz w:val="24"/>
          <w:szCs w:val="24"/>
        </w:rPr>
        <w:t>e.g.</w:t>
      </w:r>
      <w:proofErr w:type="gramEnd"/>
      <w:r w:rsidRPr="00475D75">
        <w:rPr>
          <w:sz w:val="24"/>
          <w:szCs w:val="24"/>
        </w:rPr>
        <w:t xml:space="preserve"> unfamiliarity, complexity) and 2. three broad </w:t>
      </w:r>
      <w:r w:rsidRPr="00475D75">
        <w:rPr>
          <w:i/>
          <w:iCs/>
          <w:sz w:val="24"/>
          <w:szCs w:val="24"/>
        </w:rPr>
        <w:t xml:space="preserve">responses </w:t>
      </w:r>
      <w:r w:rsidRPr="00475D75">
        <w:rPr>
          <w:sz w:val="24"/>
          <w:szCs w:val="24"/>
        </w:rPr>
        <w:t xml:space="preserve">to uncertainty: 1. cognitive (e.g. denial, doubt), 2. emotional (e.g. stress, excitement), and 3. </w:t>
      </w:r>
      <w:r w:rsidR="00876769">
        <w:rPr>
          <w:sz w:val="24"/>
          <w:szCs w:val="24"/>
        </w:rPr>
        <w:t>b</w:t>
      </w:r>
      <w:r w:rsidRPr="00475D75">
        <w:rPr>
          <w:sz w:val="24"/>
          <w:szCs w:val="24"/>
        </w:rPr>
        <w:t xml:space="preserve">ehavioural (e.g. avoidance, paralysis). </w:t>
      </w:r>
    </w:p>
    <w:p w14:paraId="1F44495A" w14:textId="10FEECAE" w:rsidR="00BD3A6A" w:rsidRDefault="003C5703" w:rsidP="00BD3A6A">
      <w:pPr>
        <w:spacing w:line="360" w:lineRule="auto"/>
        <w:jc w:val="both"/>
        <w:rPr>
          <w:sz w:val="24"/>
          <w:szCs w:val="24"/>
        </w:rPr>
      </w:pPr>
      <w:r w:rsidRPr="00475D75">
        <w:rPr>
          <w:sz w:val="24"/>
          <w:szCs w:val="24"/>
        </w:rPr>
        <w:tab/>
      </w:r>
      <w:r w:rsidR="00BD3A6A" w:rsidRPr="00475D75">
        <w:rPr>
          <w:sz w:val="24"/>
          <w:szCs w:val="24"/>
        </w:rPr>
        <w:t xml:space="preserve">To create a novel, comprehensive and context-specific self-report measure of uncertainty tolerance, the </w:t>
      </w:r>
      <w:r w:rsidR="00F9120F">
        <w:rPr>
          <w:sz w:val="24"/>
          <w:szCs w:val="24"/>
        </w:rPr>
        <w:t xml:space="preserve">PRUS </w:t>
      </w:r>
      <w:r w:rsidR="00072700" w:rsidRPr="00475D75">
        <w:rPr>
          <w:sz w:val="24"/>
          <w:szCs w:val="24"/>
        </w:rPr>
        <w:t xml:space="preserve">was adapted here </w:t>
      </w:r>
      <w:r w:rsidR="00BD3A6A" w:rsidRPr="00475D75">
        <w:rPr>
          <w:sz w:val="24"/>
          <w:szCs w:val="24"/>
        </w:rPr>
        <w:t xml:space="preserve">in line with </w:t>
      </w:r>
      <w:proofErr w:type="spellStart"/>
      <w:r w:rsidR="00BD3A6A" w:rsidRPr="00475D75">
        <w:rPr>
          <w:sz w:val="24"/>
          <w:szCs w:val="24"/>
        </w:rPr>
        <w:t>Hillen</w:t>
      </w:r>
      <w:proofErr w:type="spellEnd"/>
      <w:r w:rsidR="00BD3A6A" w:rsidRPr="00475D75">
        <w:rPr>
          <w:sz w:val="24"/>
          <w:szCs w:val="24"/>
        </w:rPr>
        <w:t xml:space="preserve"> et al.’s integrative model. First, </w:t>
      </w:r>
      <w:r w:rsidR="00301EE7" w:rsidRPr="00475D75">
        <w:rPr>
          <w:sz w:val="24"/>
          <w:szCs w:val="24"/>
        </w:rPr>
        <w:t>the present author</w:t>
      </w:r>
      <w:r w:rsidR="00981791" w:rsidRPr="00475D75">
        <w:rPr>
          <w:sz w:val="24"/>
          <w:szCs w:val="24"/>
        </w:rPr>
        <w:t xml:space="preserve"> </w:t>
      </w:r>
      <w:r w:rsidR="00BD3A6A" w:rsidRPr="00475D75">
        <w:rPr>
          <w:sz w:val="24"/>
          <w:szCs w:val="24"/>
        </w:rPr>
        <w:t xml:space="preserve">noted from </w:t>
      </w:r>
      <w:proofErr w:type="spellStart"/>
      <w:r w:rsidR="00BD3A6A" w:rsidRPr="00475D75">
        <w:rPr>
          <w:sz w:val="24"/>
          <w:szCs w:val="24"/>
        </w:rPr>
        <w:t>Hillen</w:t>
      </w:r>
      <w:proofErr w:type="spellEnd"/>
      <w:r w:rsidR="00BD3A6A" w:rsidRPr="00475D75">
        <w:rPr>
          <w:sz w:val="24"/>
          <w:szCs w:val="24"/>
        </w:rPr>
        <w:t xml:space="preserve"> et al. all </w:t>
      </w:r>
      <w:r w:rsidR="00BD3A6A" w:rsidRPr="00475D75">
        <w:rPr>
          <w:i/>
          <w:iCs/>
          <w:sz w:val="24"/>
          <w:szCs w:val="24"/>
        </w:rPr>
        <w:t xml:space="preserve">sources </w:t>
      </w:r>
      <w:r w:rsidR="00BD3A6A" w:rsidRPr="00475D75">
        <w:rPr>
          <w:sz w:val="24"/>
          <w:szCs w:val="24"/>
        </w:rPr>
        <w:t xml:space="preserve">and </w:t>
      </w:r>
      <w:r w:rsidR="00BD3A6A" w:rsidRPr="00475D75">
        <w:rPr>
          <w:i/>
          <w:iCs/>
          <w:sz w:val="24"/>
          <w:szCs w:val="24"/>
        </w:rPr>
        <w:t>responses</w:t>
      </w:r>
      <w:r w:rsidR="00BD3A6A" w:rsidRPr="00475D75">
        <w:rPr>
          <w:sz w:val="24"/>
          <w:szCs w:val="24"/>
        </w:rPr>
        <w:t xml:space="preserve"> to uncertainty </w:t>
      </w:r>
      <w:r w:rsidR="007D72E9">
        <w:rPr>
          <w:sz w:val="24"/>
          <w:szCs w:val="24"/>
        </w:rPr>
        <w:t>the PRUS</w:t>
      </w:r>
      <w:r w:rsidR="00BD3A6A" w:rsidRPr="00475D75">
        <w:rPr>
          <w:sz w:val="24"/>
          <w:szCs w:val="24"/>
        </w:rPr>
        <w:t xml:space="preserve"> assess</w:t>
      </w:r>
      <w:r w:rsidR="006425BD">
        <w:rPr>
          <w:sz w:val="24"/>
          <w:szCs w:val="24"/>
        </w:rPr>
        <w:t>ed</w:t>
      </w:r>
      <w:r w:rsidR="00BD3A6A" w:rsidRPr="00475D75">
        <w:rPr>
          <w:sz w:val="24"/>
          <w:szCs w:val="24"/>
        </w:rPr>
        <w:t xml:space="preserve">. Of those it did not, </w:t>
      </w:r>
      <w:r w:rsidR="004D325F" w:rsidRPr="00475D75">
        <w:rPr>
          <w:sz w:val="24"/>
          <w:szCs w:val="24"/>
        </w:rPr>
        <w:t>items</w:t>
      </w:r>
      <w:r w:rsidR="00DF180A">
        <w:rPr>
          <w:sz w:val="24"/>
          <w:szCs w:val="24"/>
        </w:rPr>
        <w:t xml:space="preserve"> from other validated </w:t>
      </w:r>
      <w:r w:rsidR="00DF180A">
        <w:rPr>
          <w:sz w:val="24"/>
          <w:szCs w:val="24"/>
        </w:rPr>
        <w:lastRenderedPageBreak/>
        <w:t xml:space="preserve">measures that </w:t>
      </w:r>
      <w:r w:rsidR="00DF180A" w:rsidRPr="00D27453">
        <w:rPr>
          <w:i/>
          <w:iCs/>
          <w:sz w:val="24"/>
          <w:szCs w:val="24"/>
        </w:rPr>
        <w:t>did</w:t>
      </w:r>
      <w:r w:rsidR="004D325F" w:rsidRPr="00475D75">
        <w:rPr>
          <w:sz w:val="24"/>
          <w:szCs w:val="24"/>
        </w:rPr>
        <w:t xml:space="preserve"> were</w:t>
      </w:r>
      <w:r w:rsidR="00BD3A6A" w:rsidRPr="00475D75">
        <w:rPr>
          <w:sz w:val="24"/>
          <w:szCs w:val="24"/>
        </w:rPr>
        <w:t xml:space="preserve"> added</w:t>
      </w:r>
      <w:r w:rsidR="009F7BD6">
        <w:rPr>
          <w:sz w:val="24"/>
          <w:szCs w:val="24"/>
        </w:rPr>
        <w:t xml:space="preserve"> to the scale</w:t>
      </w:r>
      <w:r w:rsidR="00BD3A6A" w:rsidRPr="00475D75">
        <w:rPr>
          <w:sz w:val="24"/>
          <w:szCs w:val="24"/>
        </w:rPr>
        <w:t xml:space="preserve">. This was done by first seeing what </w:t>
      </w:r>
      <w:r w:rsidR="00BD3A6A" w:rsidRPr="00475D75">
        <w:rPr>
          <w:i/>
          <w:iCs/>
          <w:sz w:val="24"/>
          <w:szCs w:val="24"/>
        </w:rPr>
        <w:t>sources</w:t>
      </w:r>
      <w:r w:rsidR="00BD3A6A" w:rsidRPr="00475D75">
        <w:rPr>
          <w:sz w:val="24"/>
          <w:szCs w:val="24"/>
        </w:rPr>
        <w:t xml:space="preserve"> of uncertainty items</w:t>
      </w:r>
      <w:r w:rsidR="005769F5">
        <w:rPr>
          <w:sz w:val="24"/>
          <w:szCs w:val="24"/>
        </w:rPr>
        <w:t xml:space="preserve"> from these measures </w:t>
      </w:r>
      <w:r w:rsidR="008D09D5">
        <w:rPr>
          <w:sz w:val="24"/>
          <w:szCs w:val="24"/>
        </w:rPr>
        <w:t>assess</w:t>
      </w:r>
      <w:r w:rsidR="00316972">
        <w:rPr>
          <w:sz w:val="24"/>
          <w:szCs w:val="24"/>
        </w:rPr>
        <w:t>ed</w:t>
      </w:r>
      <w:r w:rsidR="00BD3A6A" w:rsidRPr="00475D75">
        <w:rPr>
          <w:sz w:val="24"/>
          <w:szCs w:val="24"/>
        </w:rPr>
        <w:t xml:space="preserve">, and then adapting them to the </w:t>
      </w:r>
      <w:r w:rsidR="00F014D4" w:rsidRPr="00475D75">
        <w:rPr>
          <w:sz w:val="24"/>
          <w:szCs w:val="24"/>
        </w:rPr>
        <w:t>emergency medicine</w:t>
      </w:r>
      <w:r w:rsidR="00BD3A6A" w:rsidRPr="00475D75">
        <w:rPr>
          <w:sz w:val="24"/>
          <w:szCs w:val="24"/>
        </w:rPr>
        <w:t xml:space="preserve"> context and ensuring that they</w:t>
      </w:r>
      <w:r w:rsidR="003205F6">
        <w:rPr>
          <w:sz w:val="24"/>
          <w:szCs w:val="24"/>
        </w:rPr>
        <w:t xml:space="preserve"> also</w:t>
      </w:r>
      <w:r w:rsidR="00BD3A6A" w:rsidRPr="00475D75">
        <w:rPr>
          <w:sz w:val="24"/>
          <w:szCs w:val="24"/>
        </w:rPr>
        <w:t xml:space="preserve"> assessed all </w:t>
      </w:r>
      <w:r w:rsidR="00BD3A6A" w:rsidRPr="00475D75">
        <w:rPr>
          <w:i/>
          <w:iCs/>
          <w:sz w:val="24"/>
          <w:szCs w:val="24"/>
        </w:rPr>
        <w:t>responses</w:t>
      </w:r>
      <w:r w:rsidR="00BD3A6A" w:rsidRPr="00475D75">
        <w:rPr>
          <w:sz w:val="24"/>
          <w:szCs w:val="24"/>
        </w:rPr>
        <w:t xml:space="preserve"> that the </w:t>
      </w:r>
      <w:r w:rsidR="00F9120F">
        <w:rPr>
          <w:sz w:val="24"/>
          <w:szCs w:val="24"/>
        </w:rPr>
        <w:t>PRUS</w:t>
      </w:r>
      <w:r w:rsidR="00BD3A6A" w:rsidRPr="00475D75">
        <w:rPr>
          <w:sz w:val="24"/>
          <w:szCs w:val="24"/>
        </w:rPr>
        <w:t xml:space="preserve"> did not. All adaptation was conducted in a collaborative manner, with several discussions amongst the research team. In total, </w:t>
      </w:r>
      <w:r w:rsidR="003A495F" w:rsidRPr="00475D75">
        <w:rPr>
          <w:sz w:val="24"/>
          <w:szCs w:val="24"/>
        </w:rPr>
        <w:t>the</w:t>
      </w:r>
      <w:r w:rsidR="00BD3A6A" w:rsidRPr="00475D75">
        <w:rPr>
          <w:sz w:val="24"/>
          <w:szCs w:val="24"/>
        </w:rPr>
        <w:t xml:space="preserve"> measure is 34 items </w:t>
      </w:r>
      <w:r w:rsidR="0076178B">
        <w:rPr>
          <w:sz w:val="24"/>
          <w:szCs w:val="24"/>
        </w:rPr>
        <w:t>(</w:t>
      </w:r>
      <w:r w:rsidR="00BD3A6A" w:rsidRPr="00475D75">
        <w:rPr>
          <w:sz w:val="24"/>
          <w:szCs w:val="24"/>
        </w:rPr>
        <w:t>~7 minutes</w:t>
      </w:r>
      <w:r w:rsidR="0076178B">
        <w:rPr>
          <w:sz w:val="24"/>
          <w:szCs w:val="24"/>
        </w:rPr>
        <w:t xml:space="preserve"> to complete)</w:t>
      </w:r>
      <w:r w:rsidR="00BD3A6A" w:rsidRPr="00475D75">
        <w:rPr>
          <w:sz w:val="24"/>
          <w:szCs w:val="24"/>
        </w:rPr>
        <w:t xml:space="preserve">. </w:t>
      </w:r>
    </w:p>
    <w:p w14:paraId="5538BE9F" w14:textId="77777777" w:rsidR="00BD3A6A" w:rsidRPr="00475D75" w:rsidRDefault="00BD3A6A" w:rsidP="00BD3A6A">
      <w:pPr>
        <w:spacing w:line="360" w:lineRule="auto"/>
        <w:jc w:val="both"/>
        <w:rPr>
          <w:b/>
          <w:bCs/>
          <w:i/>
          <w:iCs/>
          <w:sz w:val="24"/>
          <w:szCs w:val="24"/>
        </w:rPr>
      </w:pPr>
    </w:p>
    <w:p w14:paraId="7CF5B386" w14:textId="77777777" w:rsidR="00BD3A6A" w:rsidRPr="00475D75" w:rsidRDefault="00BD3A6A" w:rsidP="00BD3A6A">
      <w:pPr>
        <w:spacing w:line="360" w:lineRule="auto"/>
        <w:jc w:val="both"/>
        <w:rPr>
          <w:b/>
          <w:bCs/>
          <w:i/>
          <w:iCs/>
          <w:sz w:val="24"/>
          <w:szCs w:val="24"/>
        </w:rPr>
      </w:pPr>
      <w:r w:rsidRPr="00475D75">
        <w:rPr>
          <w:b/>
          <w:bCs/>
          <w:i/>
          <w:iCs/>
          <w:sz w:val="24"/>
          <w:szCs w:val="24"/>
        </w:rPr>
        <w:t>Patient-level measures</w:t>
      </w:r>
    </w:p>
    <w:p w14:paraId="78F50CBE" w14:textId="27C0EC51" w:rsidR="00BD3A6A" w:rsidRPr="00475D75" w:rsidRDefault="009F07E8" w:rsidP="00BD3A6A">
      <w:pPr>
        <w:spacing w:line="360" w:lineRule="auto"/>
        <w:jc w:val="both"/>
        <w:rPr>
          <w:sz w:val="24"/>
          <w:szCs w:val="24"/>
        </w:rPr>
      </w:pPr>
      <w:r w:rsidRPr="00475D75">
        <w:rPr>
          <w:sz w:val="24"/>
          <w:szCs w:val="24"/>
        </w:rPr>
        <w:t>The</w:t>
      </w:r>
      <w:r w:rsidR="00BD3A6A" w:rsidRPr="00475D75">
        <w:rPr>
          <w:sz w:val="24"/>
          <w:szCs w:val="24"/>
        </w:rPr>
        <w:t xml:space="preserve"> patient data extraction form was designed </w:t>
      </w:r>
      <w:r w:rsidR="00860AF2" w:rsidRPr="00475D75">
        <w:rPr>
          <w:sz w:val="24"/>
          <w:szCs w:val="24"/>
        </w:rPr>
        <w:t xml:space="preserve">by the present </w:t>
      </w:r>
      <w:r w:rsidR="00146FED" w:rsidRPr="00475D75">
        <w:rPr>
          <w:sz w:val="24"/>
          <w:szCs w:val="24"/>
        </w:rPr>
        <w:t>author and</w:t>
      </w:r>
      <w:r w:rsidR="00860AF2" w:rsidRPr="00475D75">
        <w:rPr>
          <w:sz w:val="24"/>
          <w:szCs w:val="24"/>
        </w:rPr>
        <w:t xml:space="preserve"> refined </w:t>
      </w:r>
      <w:r w:rsidR="00BD3A6A" w:rsidRPr="00475D75">
        <w:rPr>
          <w:sz w:val="24"/>
          <w:szCs w:val="24"/>
        </w:rPr>
        <w:t xml:space="preserve">in a collaborative manner within </w:t>
      </w:r>
      <w:r w:rsidR="00E36D3C" w:rsidRPr="00475D75">
        <w:rPr>
          <w:sz w:val="24"/>
          <w:szCs w:val="24"/>
        </w:rPr>
        <w:t>the</w:t>
      </w:r>
      <w:r w:rsidR="00BD3A6A" w:rsidRPr="00475D75">
        <w:rPr>
          <w:sz w:val="24"/>
          <w:szCs w:val="24"/>
        </w:rPr>
        <w:t xml:space="preserve"> research team</w:t>
      </w:r>
      <w:r w:rsidR="0038458B" w:rsidRPr="00475D75">
        <w:rPr>
          <w:sz w:val="24"/>
          <w:szCs w:val="24"/>
        </w:rPr>
        <w:t xml:space="preserve"> (including psychologists</w:t>
      </w:r>
      <w:r w:rsidR="001557FD">
        <w:rPr>
          <w:sz w:val="24"/>
          <w:szCs w:val="24"/>
        </w:rPr>
        <w:t>/</w:t>
      </w:r>
      <w:r w:rsidR="0038458B" w:rsidRPr="00475D75">
        <w:rPr>
          <w:sz w:val="24"/>
          <w:szCs w:val="24"/>
        </w:rPr>
        <w:t>emergency doctors</w:t>
      </w:r>
      <w:r w:rsidR="001557FD">
        <w:rPr>
          <w:sz w:val="24"/>
          <w:szCs w:val="24"/>
        </w:rPr>
        <w:t>/</w:t>
      </w:r>
      <w:r w:rsidR="0038458B" w:rsidRPr="00475D75">
        <w:rPr>
          <w:sz w:val="24"/>
          <w:szCs w:val="24"/>
        </w:rPr>
        <w:t>sociologists)</w:t>
      </w:r>
      <w:r w:rsidR="00BD3A6A" w:rsidRPr="00475D75">
        <w:rPr>
          <w:sz w:val="24"/>
          <w:szCs w:val="24"/>
        </w:rPr>
        <w:t xml:space="preserve">. </w:t>
      </w:r>
      <w:r w:rsidR="00831619" w:rsidRPr="00475D75">
        <w:rPr>
          <w:sz w:val="24"/>
          <w:szCs w:val="24"/>
        </w:rPr>
        <w:t>The</w:t>
      </w:r>
      <w:r w:rsidR="00BD3A6A" w:rsidRPr="00475D75">
        <w:rPr>
          <w:sz w:val="24"/>
          <w:szCs w:val="24"/>
        </w:rPr>
        <w:t xml:space="preserve"> aim</w:t>
      </w:r>
      <w:r w:rsidR="00831619" w:rsidRPr="00475D75">
        <w:rPr>
          <w:sz w:val="24"/>
          <w:szCs w:val="24"/>
        </w:rPr>
        <w:t xml:space="preserve"> was</w:t>
      </w:r>
      <w:r w:rsidR="00BD3A6A" w:rsidRPr="00475D75">
        <w:rPr>
          <w:sz w:val="24"/>
          <w:szCs w:val="24"/>
        </w:rPr>
        <w:t xml:space="preserve"> to produce a useable</w:t>
      </w:r>
      <w:r w:rsidR="00346961">
        <w:rPr>
          <w:sz w:val="24"/>
          <w:szCs w:val="24"/>
        </w:rPr>
        <w:t xml:space="preserve">, </w:t>
      </w:r>
      <w:r w:rsidR="00BD3A6A" w:rsidRPr="00475D75">
        <w:rPr>
          <w:sz w:val="24"/>
          <w:szCs w:val="24"/>
        </w:rPr>
        <w:t>short but comprehensive form, able to identify key outcomes (</w:t>
      </w:r>
      <w:proofErr w:type="gramStart"/>
      <w:r w:rsidR="00BD3A6A" w:rsidRPr="00475D75">
        <w:rPr>
          <w:sz w:val="24"/>
          <w:szCs w:val="24"/>
        </w:rPr>
        <w:t>e.g.</w:t>
      </w:r>
      <w:proofErr w:type="gramEnd"/>
      <w:r w:rsidR="00BD3A6A" w:rsidRPr="00475D75">
        <w:rPr>
          <w:sz w:val="24"/>
          <w:szCs w:val="24"/>
        </w:rPr>
        <w:t xml:space="preserve"> resource use) and covariates (e.g. patient demographics) from electronic health records across all sites. The latest iteration of the form was made following edits</w:t>
      </w:r>
      <w:r w:rsidR="00654817">
        <w:rPr>
          <w:sz w:val="24"/>
          <w:szCs w:val="24"/>
        </w:rPr>
        <w:t>/</w:t>
      </w:r>
      <w:r w:rsidR="00BD3A6A" w:rsidRPr="00475D75">
        <w:rPr>
          <w:sz w:val="24"/>
          <w:szCs w:val="24"/>
        </w:rPr>
        <w:t xml:space="preserve">feedback from data extractors who </w:t>
      </w:r>
      <w:r w:rsidR="00654817">
        <w:rPr>
          <w:sz w:val="24"/>
          <w:szCs w:val="24"/>
        </w:rPr>
        <w:t>piloted the form</w:t>
      </w:r>
      <w:r w:rsidR="00BD3A6A" w:rsidRPr="00475D75">
        <w:rPr>
          <w:sz w:val="24"/>
          <w:szCs w:val="24"/>
        </w:rPr>
        <w:t xml:space="preserve"> at 4 sites</w:t>
      </w:r>
      <w:r w:rsidR="0032162C">
        <w:rPr>
          <w:sz w:val="24"/>
          <w:szCs w:val="24"/>
        </w:rPr>
        <w:t xml:space="preserve"> (Bradford/Barnsley/Sheffield/Airedale)</w:t>
      </w:r>
      <w:r w:rsidR="002F0D87">
        <w:rPr>
          <w:sz w:val="24"/>
          <w:szCs w:val="24"/>
        </w:rPr>
        <w:t>.</w:t>
      </w:r>
    </w:p>
    <w:p w14:paraId="6BF6D8F8" w14:textId="77777777" w:rsidR="00BD3A6A" w:rsidRPr="00475D75" w:rsidRDefault="00BD3A6A" w:rsidP="00BD3A6A">
      <w:pPr>
        <w:spacing w:line="360" w:lineRule="auto"/>
        <w:jc w:val="both"/>
        <w:rPr>
          <w:i/>
          <w:iCs/>
          <w:sz w:val="24"/>
          <w:szCs w:val="24"/>
        </w:rPr>
      </w:pPr>
    </w:p>
    <w:p w14:paraId="72AE3374" w14:textId="77777777" w:rsidR="00915E64" w:rsidRPr="00475D75" w:rsidRDefault="00915E64" w:rsidP="00915E64">
      <w:pPr>
        <w:spacing w:line="360" w:lineRule="auto"/>
        <w:jc w:val="both"/>
        <w:rPr>
          <w:b/>
          <w:bCs/>
          <w:i/>
          <w:iCs/>
          <w:sz w:val="24"/>
          <w:szCs w:val="24"/>
        </w:rPr>
      </w:pPr>
      <w:r w:rsidRPr="00475D75">
        <w:rPr>
          <w:b/>
          <w:bCs/>
          <w:i/>
          <w:iCs/>
          <w:sz w:val="24"/>
          <w:szCs w:val="24"/>
        </w:rPr>
        <w:t>Site-level factors</w:t>
      </w:r>
    </w:p>
    <w:p w14:paraId="1FF8E992" w14:textId="38C5B189" w:rsidR="00915E64" w:rsidRPr="00475D75" w:rsidRDefault="00CB0051" w:rsidP="00915E64">
      <w:pPr>
        <w:spacing w:line="360" w:lineRule="auto"/>
        <w:jc w:val="both"/>
        <w:rPr>
          <w:sz w:val="24"/>
          <w:szCs w:val="24"/>
        </w:rPr>
      </w:pPr>
      <w:r>
        <w:rPr>
          <w:sz w:val="24"/>
          <w:szCs w:val="24"/>
        </w:rPr>
        <w:t>The author is assessing whether</w:t>
      </w:r>
      <w:r w:rsidR="00732390">
        <w:rPr>
          <w:sz w:val="24"/>
          <w:szCs w:val="24"/>
        </w:rPr>
        <w:t>/where</w:t>
      </w:r>
      <w:r w:rsidR="00915E64" w:rsidRPr="00475D75">
        <w:rPr>
          <w:sz w:val="24"/>
          <w:szCs w:val="24"/>
        </w:rPr>
        <w:t xml:space="preserve"> site-level factors </w:t>
      </w:r>
      <w:r w:rsidR="004B3887">
        <w:rPr>
          <w:sz w:val="24"/>
          <w:szCs w:val="24"/>
        </w:rPr>
        <w:t>(</w:t>
      </w:r>
      <w:proofErr w:type="gramStart"/>
      <w:r w:rsidR="004B3887">
        <w:rPr>
          <w:sz w:val="24"/>
          <w:szCs w:val="24"/>
        </w:rPr>
        <w:t>e.g.</w:t>
      </w:r>
      <w:proofErr w:type="gramEnd"/>
      <w:r w:rsidR="004B3887">
        <w:rPr>
          <w:sz w:val="24"/>
          <w:szCs w:val="24"/>
        </w:rPr>
        <w:t xml:space="preserve"> department</w:t>
      </w:r>
      <w:r w:rsidR="004B3887" w:rsidRPr="00475D75">
        <w:rPr>
          <w:sz w:val="24"/>
          <w:szCs w:val="24"/>
        </w:rPr>
        <w:t xml:space="preserve"> busyness at the time of doctor decision making</w:t>
      </w:r>
      <w:r w:rsidR="004B3887">
        <w:rPr>
          <w:sz w:val="24"/>
          <w:szCs w:val="24"/>
        </w:rPr>
        <w:t xml:space="preserve">) </w:t>
      </w:r>
      <w:r>
        <w:rPr>
          <w:sz w:val="24"/>
          <w:szCs w:val="24"/>
        </w:rPr>
        <w:t xml:space="preserve">can be captured </w:t>
      </w:r>
      <w:r w:rsidR="00915E64" w:rsidRPr="00475D75">
        <w:rPr>
          <w:sz w:val="24"/>
          <w:szCs w:val="24"/>
        </w:rPr>
        <w:t>to control for extraneous factors</w:t>
      </w:r>
      <w:r>
        <w:rPr>
          <w:sz w:val="24"/>
          <w:szCs w:val="24"/>
        </w:rPr>
        <w:t>.</w:t>
      </w:r>
    </w:p>
    <w:p w14:paraId="458D49EE" w14:textId="77777777" w:rsidR="00FF5A15" w:rsidRDefault="00FF5A15" w:rsidP="00BD3A6A">
      <w:pPr>
        <w:spacing w:line="360" w:lineRule="auto"/>
        <w:jc w:val="both"/>
        <w:rPr>
          <w:b/>
          <w:bCs/>
          <w:i/>
          <w:iCs/>
          <w:sz w:val="24"/>
          <w:szCs w:val="24"/>
        </w:rPr>
        <w:sectPr w:rsidR="00FF5A15">
          <w:pgSz w:w="11906" w:h="16838"/>
          <w:pgMar w:top="1440" w:right="1440" w:bottom="1440" w:left="1440" w:header="708" w:footer="708" w:gutter="0"/>
          <w:cols w:space="708"/>
          <w:docGrid w:linePitch="360"/>
        </w:sectPr>
      </w:pPr>
    </w:p>
    <w:tbl>
      <w:tblPr>
        <w:tblW w:w="21179" w:type="dxa"/>
        <w:jc w:val="center"/>
        <w:tblLayout w:type="fixed"/>
        <w:tblCellMar>
          <w:left w:w="0" w:type="dxa"/>
          <w:right w:w="0" w:type="dxa"/>
        </w:tblCellMar>
        <w:tblLook w:val="0420" w:firstRow="1" w:lastRow="0" w:firstColumn="0" w:lastColumn="0" w:noHBand="0" w:noVBand="1"/>
      </w:tblPr>
      <w:tblGrid>
        <w:gridCol w:w="1843"/>
        <w:gridCol w:w="3827"/>
        <w:gridCol w:w="5103"/>
        <w:gridCol w:w="4669"/>
        <w:gridCol w:w="5737"/>
      </w:tblGrid>
      <w:tr w:rsidR="007605FE" w:rsidRPr="00E23536" w14:paraId="22DC3402" w14:textId="77777777" w:rsidTr="00E031D0">
        <w:trPr>
          <w:cantSplit/>
          <w:trHeight w:val="18"/>
          <w:tblHeader/>
          <w:jc w:val="center"/>
        </w:trPr>
        <w:tc>
          <w:tcPr>
            <w:tcW w:w="21179" w:type="dxa"/>
            <w:gridSpan w:val="5"/>
            <w:tcBorders>
              <w:left w:val="nil"/>
              <w:bottom w:val="single" w:sz="8" w:space="0" w:color="000000"/>
              <w:right w:val="nil"/>
            </w:tcBorders>
            <w:shd w:val="clear" w:color="auto" w:fill="auto"/>
            <w:tcMar>
              <w:top w:w="72" w:type="dxa"/>
              <w:left w:w="144" w:type="dxa"/>
              <w:bottom w:w="72" w:type="dxa"/>
              <w:right w:w="144" w:type="dxa"/>
            </w:tcMar>
          </w:tcPr>
          <w:p w14:paraId="6D279717" w14:textId="57B85816" w:rsidR="007605FE" w:rsidRPr="00E23536" w:rsidRDefault="007605FE" w:rsidP="00A06B3C">
            <w:pPr>
              <w:jc w:val="both"/>
              <w:rPr>
                <w:b/>
                <w:bCs/>
                <w:sz w:val="24"/>
                <w:szCs w:val="24"/>
              </w:rPr>
            </w:pPr>
            <w:r w:rsidRPr="00A56A40">
              <w:rPr>
                <w:b/>
                <w:bCs/>
                <w:sz w:val="24"/>
                <w:szCs w:val="24"/>
              </w:rPr>
              <w:lastRenderedPageBreak/>
              <w:t xml:space="preserve">Table </w:t>
            </w:r>
            <w:r w:rsidR="004173FB">
              <w:rPr>
                <w:b/>
                <w:bCs/>
                <w:sz w:val="24"/>
                <w:szCs w:val="24"/>
              </w:rPr>
              <w:t>3</w:t>
            </w:r>
            <w:r w:rsidRPr="00A56A40">
              <w:rPr>
                <w:b/>
                <w:bCs/>
                <w:sz w:val="24"/>
                <w:szCs w:val="24"/>
              </w:rPr>
              <w:t>.</w:t>
            </w:r>
            <w:r>
              <w:rPr>
                <w:b/>
                <w:bCs/>
                <w:sz w:val="24"/>
                <w:szCs w:val="24"/>
              </w:rPr>
              <w:t xml:space="preserve"> Overview of </w:t>
            </w:r>
            <w:r w:rsidR="00D32CE1">
              <w:rPr>
                <w:b/>
                <w:bCs/>
                <w:sz w:val="24"/>
                <w:szCs w:val="24"/>
              </w:rPr>
              <w:t>study variables.</w:t>
            </w:r>
          </w:p>
        </w:tc>
      </w:tr>
      <w:tr w:rsidR="009B3711" w:rsidRPr="00E23536" w14:paraId="36ECFA08" w14:textId="77777777" w:rsidTr="00E031D0">
        <w:trPr>
          <w:cantSplit/>
          <w:trHeight w:val="18"/>
          <w:tblHeader/>
          <w:jc w:val="center"/>
        </w:trPr>
        <w:tc>
          <w:tcPr>
            <w:tcW w:w="1843"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4C404DE" w14:textId="45A7A583" w:rsidR="009B3711" w:rsidRPr="00E23536" w:rsidRDefault="009B3711" w:rsidP="00A06B3C">
            <w:pPr>
              <w:jc w:val="center"/>
              <w:rPr>
                <w:b/>
                <w:bCs/>
                <w:sz w:val="24"/>
                <w:szCs w:val="24"/>
              </w:rPr>
            </w:pPr>
            <w:r w:rsidRPr="00A71921">
              <w:rPr>
                <w:b/>
                <w:bCs/>
                <w:sz w:val="24"/>
                <w:szCs w:val="24"/>
              </w:rPr>
              <w:t>Level</w:t>
            </w:r>
          </w:p>
        </w:tc>
        <w:tc>
          <w:tcPr>
            <w:tcW w:w="382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tcPr>
          <w:p w14:paraId="1EFBB82E" w14:textId="2BAC12D5" w:rsidR="009B3711" w:rsidRPr="00E23536" w:rsidRDefault="00A30787" w:rsidP="00A06B3C">
            <w:pPr>
              <w:jc w:val="center"/>
              <w:rPr>
                <w:b/>
                <w:bCs/>
                <w:sz w:val="24"/>
                <w:szCs w:val="24"/>
              </w:rPr>
            </w:pPr>
            <w:r>
              <w:rPr>
                <w:b/>
                <w:bCs/>
                <w:sz w:val="24"/>
                <w:szCs w:val="24"/>
              </w:rPr>
              <w:t>Variable t</w:t>
            </w:r>
            <w:r w:rsidR="009B3711" w:rsidRPr="00A71921">
              <w:rPr>
                <w:b/>
                <w:bCs/>
                <w:sz w:val="24"/>
                <w:szCs w:val="24"/>
              </w:rPr>
              <w:t>ype</w:t>
            </w:r>
          </w:p>
        </w:tc>
        <w:tc>
          <w:tcPr>
            <w:tcW w:w="5103"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tcPr>
          <w:p w14:paraId="39D5762F" w14:textId="374005FC" w:rsidR="009B3711" w:rsidRPr="00E23536" w:rsidRDefault="009B3711" w:rsidP="00A06B3C">
            <w:pPr>
              <w:jc w:val="center"/>
              <w:rPr>
                <w:b/>
                <w:bCs/>
                <w:sz w:val="24"/>
                <w:szCs w:val="24"/>
              </w:rPr>
            </w:pPr>
            <w:r>
              <w:rPr>
                <w:b/>
                <w:bCs/>
                <w:sz w:val="24"/>
                <w:szCs w:val="24"/>
              </w:rPr>
              <w:t xml:space="preserve">Variable </w:t>
            </w:r>
          </w:p>
        </w:tc>
        <w:tc>
          <w:tcPr>
            <w:tcW w:w="4669"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tcPr>
          <w:p w14:paraId="6C0E29D0" w14:textId="0E808916" w:rsidR="009B3711" w:rsidRPr="00E23536" w:rsidRDefault="009B3711" w:rsidP="00A06B3C">
            <w:pPr>
              <w:jc w:val="center"/>
              <w:rPr>
                <w:b/>
                <w:bCs/>
                <w:sz w:val="24"/>
                <w:szCs w:val="24"/>
              </w:rPr>
            </w:pPr>
            <w:r>
              <w:rPr>
                <w:b/>
                <w:bCs/>
                <w:sz w:val="24"/>
                <w:szCs w:val="24"/>
              </w:rPr>
              <w:t>Measure</w:t>
            </w:r>
            <w:r w:rsidR="00944719">
              <w:rPr>
                <w:b/>
                <w:bCs/>
                <w:sz w:val="24"/>
                <w:szCs w:val="24"/>
              </w:rPr>
              <w:t>/source</w:t>
            </w:r>
          </w:p>
        </w:tc>
        <w:tc>
          <w:tcPr>
            <w:tcW w:w="573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tcPr>
          <w:p w14:paraId="67FB8367" w14:textId="2082E297" w:rsidR="009B3711" w:rsidRPr="00E23536" w:rsidRDefault="009B3711" w:rsidP="00A06B3C">
            <w:pPr>
              <w:jc w:val="center"/>
              <w:rPr>
                <w:b/>
                <w:bCs/>
                <w:sz w:val="24"/>
                <w:szCs w:val="24"/>
              </w:rPr>
            </w:pPr>
            <w:r>
              <w:rPr>
                <w:b/>
                <w:bCs/>
                <w:sz w:val="24"/>
                <w:szCs w:val="24"/>
              </w:rPr>
              <w:t>Purpose</w:t>
            </w:r>
          </w:p>
        </w:tc>
      </w:tr>
      <w:tr w:rsidR="009B3711" w:rsidRPr="00E23536" w14:paraId="08024864" w14:textId="77777777" w:rsidTr="00520627">
        <w:trPr>
          <w:cantSplit/>
          <w:trHeight w:val="227"/>
          <w:jc w:val="center"/>
        </w:trPr>
        <w:tc>
          <w:tcPr>
            <w:tcW w:w="1843" w:type="dxa"/>
            <w:tcBorders>
              <w:top w:val="single" w:sz="8" w:space="0" w:color="000000"/>
              <w:left w:val="nil"/>
              <w:bottom w:val="nil"/>
              <w:right w:val="nil"/>
            </w:tcBorders>
            <w:shd w:val="clear" w:color="auto" w:fill="FFFFFF" w:themeFill="background1"/>
            <w:tcMar>
              <w:top w:w="72" w:type="dxa"/>
              <w:left w:w="144" w:type="dxa"/>
              <w:bottom w:w="72" w:type="dxa"/>
              <w:right w:w="144" w:type="dxa"/>
            </w:tcMar>
          </w:tcPr>
          <w:p w14:paraId="3C40E929" w14:textId="66E9A372" w:rsidR="009B3711" w:rsidRPr="00E23536" w:rsidRDefault="009B3711" w:rsidP="00D2165C">
            <w:pPr>
              <w:rPr>
                <w:b/>
                <w:bCs/>
                <w:i/>
                <w:iCs/>
                <w:sz w:val="24"/>
                <w:szCs w:val="24"/>
              </w:rPr>
            </w:pPr>
            <w:r>
              <w:rPr>
                <w:b/>
                <w:bCs/>
                <w:i/>
                <w:iCs/>
                <w:sz w:val="24"/>
                <w:szCs w:val="24"/>
              </w:rPr>
              <w:t>Doctor-level</w:t>
            </w:r>
          </w:p>
        </w:tc>
        <w:tc>
          <w:tcPr>
            <w:tcW w:w="3827" w:type="dxa"/>
            <w:tcBorders>
              <w:top w:val="single" w:sz="8" w:space="0" w:color="000000"/>
              <w:left w:val="nil"/>
              <w:bottom w:val="nil"/>
              <w:right w:val="nil"/>
            </w:tcBorders>
            <w:shd w:val="clear" w:color="auto" w:fill="FFFFFF" w:themeFill="background1"/>
            <w:tcMar>
              <w:top w:w="72" w:type="dxa"/>
              <w:left w:w="144" w:type="dxa"/>
              <w:bottom w:w="72" w:type="dxa"/>
              <w:right w:w="144" w:type="dxa"/>
            </w:tcMar>
          </w:tcPr>
          <w:p w14:paraId="213DA516" w14:textId="3CCB7CE4" w:rsidR="009B3711" w:rsidRPr="00E23536" w:rsidRDefault="009B3711" w:rsidP="00D2165C">
            <w:pPr>
              <w:rPr>
                <w:b/>
                <w:bCs/>
                <w:i/>
                <w:iCs/>
                <w:sz w:val="24"/>
                <w:szCs w:val="24"/>
              </w:rPr>
            </w:pPr>
            <w:r w:rsidRPr="008A5BFC">
              <w:rPr>
                <w:b/>
                <w:bCs/>
                <w:i/>
                <w:iCs/>
                <w:sz w:val="24"/>
                <w:szCs w:val="24"/>
              </w:rPr>
              <w:t>Demographics/characteristics</w:t>
            </w:r>
          </w:p>
        </w:tc>
        <w:tc>
          <w:tcPr>
            <w:tcW w:w="5103" w:type="dxa"/>
            <w:tcBorders>
              <w:top w:val="single" w:sz="8" w:space="0" w:color="000000"/>
              <w:left w:val="nil"/>
              <w:bottom w:val="nil"/>
              <w:right w:val="nil"/>
            </w:tcBorders>
            <w:shd w:val="clear" w:color="auto" w:fill="FFFFFF" w:themeFill="background1"/>
            <w:tcMar>
              <w:top w:w="72" w:type="dxa"/>
              <w:left w:w="144" w:type="dxa"/>
              <w:bottom w:w="72" w:type="dxa"/>
              <w:right w:w="144" w:type="dxa"/>
            </w:tcMar>
          </w:tcPr>
          <w:p w14:paraId="54F2F2A4" w14:textId="03B54B0A" w:rsidR="009B3711" w:rsidRPr="00E23536" w:rsidRDefault="009B3711" w:rsidP="00D2165C">
            <w:pPr>
              <w:rPr>
                <w:sz w:val="24"/>
                <w:szCs w:val="24"/>
              </w:rPr>
            </w:pPr>
            <w:r>
              <w:rPr>
                <w:sz w:val="24"/>
                <w:szCs w:val="24"/>
              </w:rPr>
              <w:t>Age</w:t>
            </w:r>
          </w:p>
        </w:tc>
        <w:tc>
          <w:tcPr>
            <w:tcW w:w="4669" w:type="dxa"/>
            <w:tcBorders>
              <w:top w:val="single" w:sz="8" w:space="0" w:color="000000"/>
              <w:left w:val="nil"/>
              <w:bottom w:val="nil"/>
              <w:right w:val="nil"/>
            </w:tcBorders>
            <w:shd w:val="clear" w:color="auto" w:fill="FFFFFF" w:themeFill="background1"/>
            <w:tcMar>
              <w:top w:w="72" w:type="dxa"/>
              <w:left w:w="144" w:type="dxa"/>
              <w:bottom w:w="72" w:type="dxa"/>
              <w:right w:w="144" w:type="dxa"/>
            </w:tcMar>
          </w:tcPr>
          <w:p w14:paraId="239DF1ED" w14:textId="4A727F17" w:rsidR="009B3711" w:rsidRPr="00E23536" w:rsidRDefault="009B3711" w:rsidP="00D2165C">
            <w:pPr>
              <w:rPr>
                <w:sz w:val="24"/>
                <w:szCs w:val="24"/>
              </w:rPr>
            </w:pPr>
            <w:r>
              <w:rPr>
                <w:sz w:val="24"/>
                <w:szCs w:val="24"/>
              </w:rPr>
              <w:t>Simple self-report</w:t>
            </w:r>
          </w:p>
        </w:tc>
        <w:tc>
          <w:tcPr>
            <w:tcW w:w="5737" w:type="dxa"/>
            <w:vMerge w:val="restart"/>
            <w:tcBorders>
              <w:top w:val="single" w:sz="8" w:space="0" w:color="000000"/>
              <w:left w:val="nil"/>
              <w:right w:val="nil"/>
            </w:tcBorders>
            <w:shd w:val="clear" w:color="auto" w:fill="FFFFFF" w:themeFill="background1"/>
            <w:tcMar>
              <w:top w:w="72" w:type="dxa"/>
              <w:left w:w="144" w:type="dxa"/>
              <w:bottom w:w="72" w:type="dxa"/>
              <w:right w:w="144" w:type="dxa"/>
            </w:tcMar>
          </w:tcPr>
          <w:p w14:paraId="04A34E5F" w14:textId="6B14E477" w:rsidR="009B3711" w:rsidRPr="00E23536" w:rsidRDefault="009B3711" w:rsidP="003B0F7E">
            <w:pPr>
              <w:rPr>
                <w:sz w:val="24"/>
                <w:szCs w:val="24"/>
              </w:rPr>
            </w:pPr>
            <w:r w:rsidRPr="00475D75">
              <w:rPr>
                <w:sz w:val="24"/>
                <w:szCs w:val="24"/>
              </w:rPr>
              <w:t xml:space="preserve">To control for extraneous factors and to assess the association between demographic variables and </w:t>
            </w:r>
            <w:r w:rsidR="002A21C4">
              <w:rPr>
                <w:sz w:val="24"/>
                <w:szCs w:val="24"/>
              </w:rPr>
              <w:t>UT</w:t>
            </w:r>
            <w:r w:rsidRPr="00475D75">
              <w:rPr>
                <w:sz w:val="24"/>
                <w:szCs w:val="24"/>
              </w:rPr>
              <w:t xml:space="preserve"> (</w:t>
            </w:r>
            <w:proofErr w:type="gramStart"/>
            <w:r w:rsidRPr="00475D75">
              <w:rPr>
                <w:sz w:val="24"/>
                <w:szCs w:val="24"/>
              </w:rPr>
              <w:t>e.g.</w:t>
            </w:r>
            <w:proofErr w:type="gramEnd"/>
            <w:r w:rsidRPr="00475D75">
              <w:rPr>
                <w:sz w:val="24"/>
                <w:szCs w:val="24"/>
              </w:rPr>
              <w:t xml:space="preserve"> to characterise potential intervention recipients)</w:t>
            </w:r>
          </w:p>
        </w:tc>
      </w:tr>
      <w:tr w:rsidR="009B3711" w:rsidRPr="00E23536" w14:paraId="6617FA11"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5A9FC871" w14:textId="2EB70FBE"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3ED98605" w14:textId="400CCD36" w:rsidR="009B3711" w:rsidRPr="00E23536" w:rsidRDefault="009B3711" w:rsidP="00D2165C">
            <w:pPr>
              <w:rPr>
                <w:b/>
                <w:bCs/>
                <w:sz w:val="24"/>
                <w:szCs w:val="24"/>
              </w:rPr>
            </w:pPr>
          </w:p>
        </w:tc>
        <w:tc>
          <w:tcPr>
            <w:tcW w:w="5103" w:type="dxa"/>
            <w:tcBorders>
              <w:top w:val="nil"/>
              <w:left w:val="nil"/>
              <w:bottom w:val="nil"/>
              <w:right w:val="nil"/>
            </w:tcBorders>
            <w:shd w:val="clear" w:color="auto" w:fill="FFFFFF" w:themeFill="background1"/>
            <w:tcMar>
              <w:top w:w="72" w:type="dxa"/>
              <w:left w:w="144" w:type="dxa"/>
              <w:bottom w:w="72" w:type="dxa"/>
              <w:right w:w="144" w:type="dxa"/>
            </w:tcMar>
          </w:tcPr>
          <w:p w14:paraId="39F74808" w14:textId="77BEDF02" w:rsidR="009B3711" w:rsidRPr="00E23536" w:rsidRDefault="009B3711" w:rsidP="00D2165C">
            <w:pPr>
              <w:rPr>
                <w:sz w:val="24"/>
                <w:szCs w:val="24"/>
              </w:rPr>
            </w:pPr>
            <w:r>
              <w:rPr>
                <w:sz w:val="24"/>
                <w:szCs w:val="24"/>
              </w:rPr>
              <w:t>Gender identity</w:t>
            </w:r>
          </w:p>
        </w:tc>
        <w:tc>
          <w:tcPr>
            <w:tcW w:w="4669" w:type="dxa"/>
            <w:tcBorders>
              <w:top w:val="nil"/>
              <w:left w:val="nil"/>
              <w:bottom w:val="nil"/>
              <w:right w:val="nil"/>
            </w:tcBorders>
            <w:shd w:val="clear" w:color="auto" w:fill="FFFFFF" w:themeFill="background1"/>
            <w:tcMar>
              <w:top w:w="72" w:type="dxa"/>
              <w:left w:w="144" w:type="dxa"/>
              <w:bottom w:w="72" w:type="dxa"/>
              <w:right w:w="144" w:type="dxa"/>
            </w:tcMar>
          </w:tcPr>
          <w:p w14:paraId="4E9AE93C" w14:textId="1F929142" w:rsidR="009B3711" w:rsidRPr="00E23536" w:rsidRDefault="009B3711" w:rsidP="00D2165C">
            <w:pPr>
              <w:rPr>
                <w:sz w:val="24"/>
                <w:szCs w:val="24"/>
              </w:rPr>
            </w:pPr>
            <w:r>
              <w:rPr>
                <w:sz w:val="24"/>
                <w:szCs w:val="24"/>
              </w:rPr>
              <w:t>Simple self-report</w:t>
            </w:r>
          </w:p>
        </w:tc>
        <w:tc>
          <w:tcPr>
            <w:tcW w:w="5737" w:type="dxa"/>
            <w:vMerge/>
            <w:tcBorders>
              <w:left w:val="nil"/>
              <w:right w:val="nil"/>
            </w:tcBorders>
            <w:shd w:val="clear" w:color="auto" w:fill="FFFFFF" w:themeFill="background1"/>
            <w:tcMar>
              <w:top w:w="72" w:type="dxa"/>
              <w:left w:w="144" w:type="dxa"/>
              <w:bottom w:w="72" w:type="dxa"/>
              <w:right w:w="144" w:type="dxa"/>
            </w:tcMar>
            <w:vAlign w:val="center"/>
          </w:tcPr>
          <w:p w14:paraId="1B2E9BB4" w14:textId="2BC68401" w:rsidR="009B3711" w:rsidRPr="00E23536" w:rsidRDefault="009B3711" w:rsidP="005F24CC">
            <w:pPr>
              <w:rPr>
                <w:sz w:val="24"/>
                <w:szCs w:val="24"/>
              </w:rPr>
            </w:pPr>
          </w:p>
        </w:tc>
      </w:tr>
      <w:tr w:rsidR="009B3711" w:rsidRPr="00E23536" w14:paraId="091BEFE6"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40E1486D" w14:textId="3FE3AEB6"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1DA446CE" w14:textId="0C7D9E4B" w:rsidR="009B3711" w:rsidRPr="00E23536" w:rsidRDefault="009B3711" w:rsidP="00D2165C">
            <w:pPr>
              <w:rPr>
                <w:b/>
                <w:bCs/>
                <w:sz w:val="24"/>
                <w:szCs w:val="24"/>
              </w:rPr>
            </w:pPr>
          </w:p>
        </w:tc>
        <w:tc>
          <w:tcPr>
            <w:tcW w:w="5103" w:type="dxa"/>
            <w:tcBorders>
              <w:top w:val="nil"/>
              <w:left w:val="nil"/>
              <w:bottom w:val="nil"/>
              <w:right w:val="nil"/>
            </w:tcBorders>
            <w:shd w:val="clear" w:color="auto" w:fill="FFFFFF" w:themeFill="background1"/>
            <w:tcMar>
              <w:top w:w="72" w:type="dxa"/>
              <w:left w:w="144" w:type="dxa"/>
              <w:bottom w:w="72" w:type="dxa"/>
              <w:right w:w="144" w:type="dxa"/>
            </w:tcMar>
          </w:tcPr>
          <w:p w14:paraId="423D1212" w14:textId="3AA60EAB" w:rsidR="009B3711" w:rsidRPr="00E23536" w:rsidRDefault="009B3711" w:rsidP="00D2165C">
            <w:pPr>
              <w:rPr>
                <w:sz w:val="24"/>
                <w:szCs w:val="24"/>
              </w:rPr>
            </w:pPr>
            <w:r>
              <w:rPr>
                <w:sz w:val="24"/>
                <w:szCs w:val="24"/>
              </w:rPr>
              <w:t>C</w:t>
            </w:r>
            <w:r w:rsidRPr="00475D75">
              <w:rPr>
                <w:sz w:val="24"/>
                <w:szCs w:val="24"/>
              </w:rPr>
              <w:t>linical hours worked in the ED weekly</w:t>
            </w:r>
          </w:p>
        </w:tc>
        <w:tc>
          <w:tcPr>
            <w:tcW w:w="4669" w:type="dxa"/>
            <w:tcBorders>
              <w:top w:val="nil"/>
              <w:left w:val="nil"/>
              <w:bottom w:val="nil"/>
              <w:right w:val="nil"/>
            </w:tcBorders>
            <w:shd w:val="clear" w:color="auto" w:fill="FFFFFF" w:themeFill="background1"/>
            <w:tcMar>
              <w:top w:w="72" w:type="dxa"/>
              <w:left w:w="144" w:type="dxa"/>
              <w:bottom w:w="72" w:type="dxa"/>
              <w:right w:w="144" w:type="dxa"/>
            </w:tcMar>
          </w:tcPr>
          <w:p w14:paraId="43D4E3C6" w14:textId="55A66C02" w:rsidR="009B3711" w:rsidRPr="00E23536" w:rsidRDefault="009B3711" w:rsidP="00D2165C">
            <w:pPr>
              <w:rPr>
                <w:sz w:val="24"/>
                <w:szCs w:val="24"/>
              </w:rPr>
            </w:pPr>
            <w:r>
              <w:rPr>
                <w:sz w:val="24"/>
                <w:szCs w:val="24"/>
              </w:rPr>
              <w:t>Simple self-report</w:t>
            </w:r>
          </w:p>
        </w:tc>
        <w:tc>
          <w:tcPr>
            <w:tcW w:w="5737" w:type="dxa"/>
            <w:vMerge/>
            <w:tcBorders>
              <w:left w:val="nil"/>
              <w:right w:val="nil"/>
            </w:tcBorders>
            <w:shd w:val="clear" w:color="auto" w:fill="FFFFFF" w:themeFill="background1"/>
            <w:tcMar>
              <w:top w:w="72" w:type="dxa"/>
              <w:left w:w="144" w:type="dxa"/>
              <w:bottom w:w="72" w:type="dxa"/>
              <w:right w:w="144" w:type="dxa"/>
            </w:tcMar>
            <w:vAlign w:val="center"/>
          </w:tcPr>
          <w:p w14:paraId="14292277" w14:textId="46295E78" w:rsidR="009B3711" w:rsidRPr="00E23536" w:rsidRDefault="009B3711" w:rsidP="005F24CC">
            <w:pPr>
              <w:rPr>
                <w:sz w:val="24"/>
                <w:szCs w:val="24"/>
              </w:rPr>
            </w:pPr>
          </w:p>
        </w:tc>
      </w:tr>
      <w:tr w:rsidR="009B3711" w:rsidRPr="00E23536" w14:paraId="2DBA64DA"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0FCEF4AB" w14:textId="1CB248EC"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118CFABF" w14:textId="37A8B234" w:rsidR="009B3711" w:rsidRPr="00E23536" w:rsidRDefault="009B3711" w:rsidP="00D2165C">
            <w:pPr>
              <w:rPr>
                <w:b/>
                <w:bCs/>
                <w:sz w:val="24"/>
                <w:szCs w:val="24"/>
              </w:rPr>
            </w:pPr>
          </w:p>
        </w:tc>
        <w:tc>
          <w:tcPr>
            <w:tcW w:w="5103" w:type="dxa"/>
            <w:tcBorders>
              <w:top w:val="nil"/>
              <w:left w:val="nil"/>
              <w:bottom w:val="nil"/>
              <w:right w:val="nil"/>
            </w:tcBorders>
            <w:shd w:val="clear" w:color="auto" w:fill="FFFFFF" w:themeFill="background1"/>
            <w:tcMar>
              <w:top w:w="72" w:type="dxa"/>
              <w:left w:w="144" w:type="dxa"/>
              <w:bottom w:w="72" w:type="dxa"/>
              <w:right w:w="144" w:type="dxa"/>
            </w:tcMar>
          </w:tcPr>
          <w:p w14:paraId="687C34D2" w14:textId="218DB484" w:rsidR="009B3711" w:rsidRPr="00E23536" w:rsidRDefault="009B3711" w:rsidP="00D2165C">
            <w:pPr>
              <w:rPr>
                <w:sz w:val="24"/>
                <w:szCs w:val="24"/>
              </w:rPr>
            </w:pPr>
            <w:r>
              <w:rPr>
                <w:sz w:val="24"/>
                <w:szCs w:val="24"/>
              </w:rPr>
              <w:t>L</w:t>
            </w:r>
            <w:r w:rsidRPr="00475D75">
              <w:rPr>
                <w:sz w:val="24"/>
                <w:szCs w:val="24"/>
              </w:rPr>
              <w:t>ength of time worked in emergency medicine</w:t>
            </w:r>
          </w:p>
        </w:tc>
        <w:tc>
          <w:tcPr>
            <w:tcW w:w="4669" w:type="dxa"/>
            <w:tcBorders>
              <w:top w:val="nil"/>
              <w:left w:val="nil"/>
              <w:bottom w:val="nil"/>
              <w:right w:val="nil"/>
            </w:tcBorders>
            <w:shd w:val="clear" w:color="auto" w:fill="FFFFFF" w:themeFill="background1"/>
            <w:tcMar>
              <w:top w:w="72" w:type="dxa"/>
              <w:left w:w="144" w:type="dxa"/>
              <w:bottom w:w="72" w:type="dxa"/>
              <w:right w:w="144" w:type="dxa"/>
            </w:tcMar>
          </w:tcPr>
          <w:p w14:paraId="18FDC21B" w14:textId="2C9BFA6C" w:rsidR="009B3711" w:rsidRPr="00E23536" w:rsidRDefault="009B3711" w:rsidP="00D2165C">
            <w:pPr>
              <w:rPr>
                <w:sz w:val="24"/>
                <w:szCs w:val="24"/>
              </w:rPr>
            </w:pPr>
            <w:r>
              <w:rPr>
                <w:sz w:val="24"/>
                <w:szCs w:val="24"/>
              </w:rPr>
              <w:t>Simple self-report</w:t>
            </w:r>
          </w:p>
        </w:tc>
        <w:tc>
          <w:tcPr>
            <w:tcW w:w="5737" w:type="dxa"/>
            <w:vMerge/>
            <w:tcBorders>
              <w:left w:val="nil"/>
              <w:right w:val="nil"/>
            </w:tcBorders>
            <w:shd w:val="clear" w:color="auto" w:fill="FFFFFF" w:themeFill="background1"/>
            <w:tcMar>
              <w:top w:w="72" w:type="dxa"/>
              <w:left w:w="144" w:type="dxa"/>
              <w:bottom w:w="72" w:type="dxa"/>
              <w:right w:w="144" w:type="dxa"/>
            </w:tcMar>
            <w:vAlign w:val="center"/>
          </w:tcPr>
          <w:p w14:paraId="2676918C" w14:textId="4A2E651C" w:rsidR="009B3711" w:rsidRPr="00E23536" w:rsidRDefault="009B3711" w:rsidP="005F24CC">
            <w:pPr>
              <w:rPr>
                <w:sz w:val="24"/>
                <w:szCs w:val="24"/>
              </w:rPr>
            </w:pPr>
          </w:p>
        </w:tc>
      </w:tr>
      <w:tr w:rsidR="009B3711" w:rsidRPr="00E23536" w14:paraId="2E4AC5D6"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62BBD37D" w14:textId="7EA4402D"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5AAD4983" w14:textId="045D69CE" w:rsidR="009B3711" w:rsidRPr="00E23536" w:rsidRDefault="009B3711" w:rsidP="00D2165C">
            <w:pPr>
              <w:rPr>
                <w:b/>
                <w:bCs/>
                <w:sz w:val="24"/>
                <w:szCs w:val="24"/>
              </w:rPr>
            </w:pPr>
          </w:p>
        </w:tc>
        <w:tc>
          <w:tcPr>
            <w:tcW w:w="5103" w:type="dxa"/>
            <w:tcBorders>
              <w:top w:val="nil"/>
              <w:left w:val="nil"/>
              <w:bottom w:val="nil"/>
              <w:right w:val="nil"/>
            </w:tcBorders>
            <w:shd w:val="clear" w:color="auto" w:fill="FFFFFF" w:themeFill="background1"/>
            <w:tcMar>
              <w:top w:w="72" w:type="dxa"/>
              <w:left w:w="144" w:type="dxa"/>
              <w:bottom w:w="72" w:type="dxa"/>
              <w:right w:w="144" w:type="dxa"/>
            </w:tcMar>
          </w:tcPr>
          <w:p w14:paraId="44E9FE08" w14:textId="57671B6C" w:rsidR="009B3711" w:rsidRPr="00E23536" w:rsidRDefault="009B3711" w:rsidP="00D2165C">
            <w:pPr>
              <w:rPr>
                <w:sz w:val="24"/>
                <w:szCs w:val="24"/>
              </w:rPr>
            </w:pPr>
            <w:r>
              <w:rPr>
                <w:sz w:val="24"/>
                <w:szCs w:val="24"/>
              </w:rPr>
              <w:t>Grade and years in specialty</w:t>
            </w:r>
          </w:p>
        </w:tc>
        <w:tc>
          <w:tcPr>
            <w:tcW w:w="4669" w:type="dxa"/>
            <w:tcBorders>
              <w:top w:val="nil"/>
              <w:left w:val="nil"/>
              <w:bottom w:val="nil"/>
              <w:right w:val="nil"/>
            </w:tcBorders>
            <w:shd w:val="clear" w:color="auto" w:fill="FFFFFF" w:themeFill="background1"/>
            <w:tcMar>
              <w:top w:w="72" w:type="dxa"/>
              <w:left w:w="144" w:type="dxa"/>
              <w:bottom w:w="72" w:type="dxa"/>
              <w:right w:w="144" w:type="dxa"/>
            </w:tcMar>
          </w:tcPr>
          <w:p w14:paraId="6324DCBD" w14:textId="7F63BE7B" w:rsidR="009B3711" w:rsidRPr="00E23536" w:rsidRDefault="009B3711" w:rsidP="00D2165C">
            <w:pPr>
              <w:rPr>
                <w:sz w:val="24"/>
                <w:szCs w:val="24"/>
              </w:rPr>
            </w:pPr>
            <w:r>
              <w:rPr>
                <w:sz w:val="24"/>
                <w:szCs w:val="24"/>
              </w:rPr>
              <w:t>Simple self-report</w:t>
            </w:r>
          </w:p>
        </w:tc>
        <w:tc>
          <w:tcPr>
            <w:tcW w:w="5737" w:type="dxa"/>
            <w:vMerge/>
            <w:tcBorders>
              <w:left w:val="nil"/>
              <w:bottom w:val="nil"/>
              <w:right w:val="nil"/>
            </w:tcBorders>
            <w:shd w:val="clear" w:color="auto" w:fill="FFFFFF" w:themeFill="background1"/>
            <w:tcMar>
              <w:top w:w="72" w:type="dxa"/>
              <w:left w:w="144" w:type="dxa"/>
              <w:bottom w:w="72" w:type="dxa"/>
              <w:right w:w="144" w:type="dxa"/>
            </w:tcMar>
            <w:vAlign w:val="center"/>
          </w:tcPr>
          <w:p w14:paraId="4A2FFEB2" w14:textId="5DC93E2B" w:rsidR="009B3711" w:rsidRPr="00E23536" w:rsidRDefault="009B3711" w:rsidP="005F24CC">
            <w:pPr>
              <w:rPr>
                <w:sz w:val="24"/>
                <w:szCs w:val="24"/>
              </w:rPr>
            </w:pPr>
          </w:p>
        </w:tc>
      </w:tr>
      <w:tr w:rsidR="009B3711" w:rsidRPr="00E23536" w14:paraId="3F65B7A6"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7D1D22C8"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61CC47C4" w14:textId="6B479BCB" w:rsidR="009B3711" w:rsidRPr="008A5BFC" w:rsidRDefault="009B3711" w:rsidP="00D2165C">
            <w:pPr>
              <w:rPr>
                <w:b/>
                <w:bCs/>
                <w:i/>
                <w:iCs/>
                <w:sz w:val="24"/>
                <w:szCs w:val="24"/>
              </w:rPr>
            </w:pPr>
            <w:r w:rsidRPr="008A5BFC">
              <w:rPr>
                <w:b/>
                <w:bCs/>
                <w:i/>
                <w:iCs/>
                <w:sz w:val="24"/>
                <w:szCs w:val="24"/>
              </w:rPr>
              <w:t>Personality/work-life</w:t>
            </w: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74EA26CE" w14:textId="47317FA0" w:rsidR="009B3711" w:rsidRDefault="009B3711" w:rsidP="00D2165C">
            <w:pPr>
              <w:rPr>
                <w:sz w:val="24"/>
                <w:szCs w:val="24"/>
              </w:rPr>
            </w:pPr>
            <w:r>
              <w:rPr>
                <w:sz w:val="24"/>
                <w:szCs w:val="24"/>
              </w:rPr>
              <w:t>I</w:t>
            </w:r>
            <w:r w:rsidRPr="00475D75">
              <w:rPr>
                <w:sz w:val="24"/>
                <w:szCs w:val="24"/>
              </w:rPr>
              <w:t>nvolvement in a patient safety incident</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0162C5EF" w14:textId="48B5654C" w:rsidR="009B3711" w:rsidRPr="00E23536" w:rsidRDefault="009B3711" w:rsidP="00D2165C">
            <w:pPr>
              <w:rPr>
                <w:sz w:val="24"/>
                <w:szCs w:val="24"/>
              </w:rPr>
            </w:pPr>
            <w:r>
              <w:rPr>
                <w:sz w:val="24"/>
                <w:szCs w:val="24"/>
              </w:rPr>
              <w:t xml:space="preserve">Binary self-report. Adapted from </w:t>
            </w:r>
            <w:r w:rsidRPr="00475D75">
              <w:rPr>
                <w:sz w:val="24"/>
                <w:szCs w:val="24"/>
              </w:rPr>
              <w:t xml:space="preserve">van </w:t>
            </w:r>
            <w:proofErr w:type="spellStart"/>
            <w:r w:rsidRPr="00475D75">
              <w:rPr>
                <w:sz w:val="24"/>
                <w:szCs w:val="24"/>
              </w:rPr>
              <w:t>Gerven</w:t>
            </w:r>
            <w:proofErr w:type="spellEnd"/>
            <w:r w:rsidRPr="00475D75">
              <w:rPr>
                <w:sz w:val="24"/>
                <w:szCs w:val="24"/>
              </w:rPr>
              <w:t xml:space="preserve"> et al. </w:t>
            </w:r>
            <w:r>
              <w:rPr>
                <w:sz w:val="24"/>
                <w:szCs w:val="24"/>
              </w:rPr>
              <w:t>(</w:t>
            </w:r>
            <w:r w:rsidRPr="00475D75">
              <w:rPr>
                <w:sz w:val="24"/>
                <w:szCs w:val="24"/>
              </w:rPr>
              <w:t>2016</w:t>
            </w:r>
            <w:r>
              <w:rPr>
                <w:sz w:val="24"/>
                <w:szCs w:val="24"/>
              </w:rPr>
              <w:t>)</w:t>
            </w:r>
          </w:p>
        </w:tc>
        <w:tc>
          <w:tcPr>
            <w:tcW w:w="5737" w:type="dxa"/>
            <w:vMerge w:val="restart"/>
            <w:tcBorders>
              <w:top w:val="nil"/>
              <w:left w:val="nil"/>
              <w:right w:val="nil"/>
            </w:tcBorders>
            <w:shd w:val="clear" w:color="auto" w:fill="E7E6E6" w:themeFill="background2"/>
            <w:tcMar>
              <w:top w:w="72" w:type="dxa"/>
              <w:left w:w="144" w:type="dxa"/>
              <w:bottom w:w="72" w:type="dxa"/>
              <w:right w:w="144" w:type="dxa"/>
            </w:tcMar>
          </w:tcPr>
          <w:p w14:paraId="29F537AD" w14:textId="0AF3A07C" w:rsidR="009B3711" w:rsidRPr="00E23536" w:rsidRDefault="009B3711" w:rsidP="003B0F7E">
            <w:pPr>
              <w:rPr>
                <w:sz w:val="24"/>
                <w:szCs w:val="24"/>
              </w:rPr>
            </w:pPr>
            <w:r w:rsidRPr="00E6099A">
              <w:rPr>
                <w:sz w:val="24"/>
                <w:szCs w:val="24"/>
              </w:rPr>
              <w:t>1.</w:t>
            </w:r>
            <w:r>
              <w:rPr>
                <w:sz w:val="24"/>
                <w:szCs w:val="24"/>
              </w:rPr>
              <w:t xml:space="preserve"> </w:t>
            </w:r>
            <w:r w:rsidRPr="00E6099A">
              <w:rPr>
                <w:sz w:val="24"/>
                <w:szCs w:val="24"/>
              </w:rPr>
              <w:t>To control for extraneous factors</w:t>
            </w:r>
            <w:r w:rsidR="002A21C4">
              <w:rPr>
                <w:sz w:val="24"/>
                <w:szCs w:val="24"/>
              </w:rPr>
              <w:t>, 2.</w:t>
            </w:r>
            <w:r w:rsidRPr="00E6099A">
              <w:rPr>
                <w:sz w:val="24"/>
                <w:szCs w:val="24"/>
              </w:rPr>
              <w:t xml:space="preserve"> </w:t>
            </w:r>
            <w:r w:rsidR="002A21C4">
              <w:rPr>
                <w:sz w:val="24"/>
                <w:szCs w:val="24"/>
              </w:rPr>
              <w:t>T</w:t>
            </w:r>
            <w:r w:rsidRPr="00E6099A">
              <w:rPr>
                <w:sz w:val="24"/>
                <w:szCs w:val="24"/>
              </w:rPr>
              <w:t xml:space="preserve">o assess the association between </w:t>
            </w:r>
            <w:r>
              <w:rPr>
                <w:sz w:val="24"/>
                <w:szCs w:val="24"/>
              </w:rPr>
              <w:t>these</w:t>
            </w:r>
            <w:r w:rsidRPr="00E6099A">
              <w:rPr>
                <w:sz w:val="24"/>
                <w:szCs w:val="24"/>
              </w:rPr>
              <w:t xml:space="preserve"> variables </w:t>
            </w:r>
            <w:r w:rsidR="002A21C4">
              <w:rPr>
                <w:sz w:val="24"/>
                <w:szCs w:val="24"/>
              </w:rPr>
              <w:t>and UT</w:t>
            </w:r>
            <w:r w:rsidRPr="00E6099A">
              <w:rPr>
                <w:sz w:val="24"/>
                <w:szCs w:val="24"/>
              </w:rPr>
              <w:t xml:space="preserve"> (</w:t>
            </w:r>
            <w:proofErr w:type="gramStart"/>
            <w:r w:rsidRPr="00E6099A">
              <w:rPr>
                <w:sz w:val="24"/>
                <w:szCs w:val="24"/>
              </w:rPr>
              <w:t>e.g.</w:t>
            </w:r>
            <w:proofErr w:type="gramEnd"/>
            <w:r w:rsidRPr="00E6099A">
              <w:rPr>
                <w:sz w:val="24"/>
                <w:szCs w:val="24"/>
              </w:rPr>
              <w:t xml:space="preserve"> to characterise potential intervention recipients)</w:t>
            </w:r>
            <w:r>
              <w:rPr>
                <w:sz w:val="24"/>
                <w:szCs w:val="24"/>
              </w:rPr>
              <w:t xml:space="preserve">, </w:t>
            </w:r>
            <w:r w:rsidR="002A21C4">
              <w:rPr>
                <w:sz w:val="24"/>
                <w:szCs w:val="24"/>
              </w:rPr>
              <w:t>3</w:t>
            </w:r>
            <w:r>
              <w:rPr>
                <w:sz w:val="24"/>
                <w:szCs w:val="24"/>
              </w:rPr>
              <w:t>. To assess moderating/mediators of the primary association(s) of interest in exploratory analyses</w:t>
            </w:r>
          </w:p>
        </w:tc>
      </w:tr>
      <w:tr w:rsidR="009B3711" w:rsidRPr="00E23536" w14:paraId="548D9043"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1B4779F1"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201DE5B9" w14:textId="77777777" w:rsidR="009B3711" w:rsidRPr="00E23536" w:rsidRDefault="009B3711" w:rsidP="00D2165C">
            <w:pPr>
              <w:rPr>
                <w:sz w:val="24"/>
                <w:szCs w:val="24"/>
              </w:rPr>
            </w:pP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3602B583" w14:textId="43E21493" w:rsidR="009B3711" w:rsidRDefault="009B3711" w:rsidP="00D2165C">
            <w:pPr>
              <w:rPr>
                <w:sz w:val="24"/>
                <w:szCs w:val="24"/>
              </w:rPr>
            </w:pPr>
            <w:r>
              <w:rPr>
                <w:sz w:val="24"/>
                <w:szCs w:val="24"/>
              </w:rPr>
              <w:t>Risk aversion</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38551782" w14:textId="73E2A30D" w:rsidR="009B3711" w:rsidRPr="00E23536" w:rsidRDefault="009B3711" w:rsidP="00D2165C">
            <w:pPr>
              <w:rPr>
                <w:sz w:val="24"/>
                <w:szCs w:val="24"/>
              </w:rPr>
            </w:pPr>
            <w:r>
              <w:rPr>
                <w:sz w:val="24"/>
                <w:szCs w:val="24"/>
              </w:rPr>
              <w:t xml:space="preserve">1 item self-report in-line with </w:t>
            </w:r>
            <w:proofErr w:type="spellStart"/>
            <w:r w:rsidRPr="00475D75">
              <w:rPr>
                <w:sz w:val="24"/>
                <w:szCs w:val="24"/>
              </w:rPr>
              <w:t>Galizzi</w:t>
            </w:r>
            <w:proofErr w:type="spellEnd"/>
            <w:r w:rsidRPr="00475D75">
              <w:rPr>
                <w:sz w:val="24"/>
                <w:szCs w:val="24"/>
              </w:rPr>
              <w:t xml:space="preserve"> et al. </w:t>
            </w:r>
            <w:r>
              <w:rPr>
                <w:sz w:val="24"/>
                <w:szCs w:val="24"/>
              </w:rPr>
              <w:t>(</w:t>
            </w:r>
            <w:r w:rsidRPr="00475D75">
              <w:rPr>
                <w:sz w:val="24"/>
                <w:szCs w:val="24"/>
              </w:rPr>
              <w:t>2016</w:t>
            </w:r>
            <w:r>
              <w:rPr>
                <w:sz w:val="24"/>
                <w:szCs w:val="24"/>
              </w:rPr>
              <w:t>),</w:t>
            </w:r>
            <w:r w:rsidRPr="00475D75">
              <w:rPr>
                <w:sz w:val="24"/>
                <w:szCs w:val="24"/>
              </w:rPr>
              <w:t xml:space="preserve"> Falk et al. </w:t>
            </w:r>
            <w:r>
              <w:rPr>
                <w:sz w:val="24"/>
                <w:szCs w:val="24"/>
              </w:rPr>
              <w:t>(</w:t>
            </w:r>
            <w:r w:rsidRPr="00475D75">
              <w:rPr>
                <w:sz w:val="24"/>
                <w:szCs w:val="24"/>
              </w:rPr>
              <w:t>2015</w:t>
            </w:r>
            <w:r>
              <w:rPr>
                <w:sz w:val="24"/>
                <w:szCs w:val="24"/>
              </w:rPr>
              <w:t>),</w:t>
            </w:r>
            <w:r w:rsidRPr="00475D75">
              <w:rPr>
                <w:sz w:val="24"/>
                <w:szCs w:val="24"/>
              </w:rPr>
              <w:t xml:space="preserve"> </w:t>
            </w:r>
            <w:proofErr w:type="spellStart"/>
            <w:r w:rsidRPr="00475D75">
              <w:rPr>
                <w:sz w:val="24"/>
                <w:szCs w:val="24"/>
              </w:rPr>
              <w:t>Dohmen</w:t>
            </w:r>
            <w:proofErr w:type="spellEnd"/>
            <w:r w:rsidRPr="00475D75">
              <w:rPr>
                <w:sz w:val="24"/>
                <w:szCs w:val="24"/>
              </w:rPr>
              <w:t xml:space="preserve"> et al. </w:t>
            </w:r>
            <w:r>
              <w:rPr>
                <w:sz w:val="24"/>
                <w:szCs w:val="24"/>
              </w:rPr>
              <w:t>(</w:t>
            </w:r>
            <w:r w:rsidRPr="00475D75">
              <w:rPr>
                <w:sz w:val="24"/>
                <w:szCs w:val="24"/>
              </w:rPr>
              <w:t>2011</w:t>
            </w:r>
            <w:r>
              <w:rPr>
                <w:sz w:val="24"/>
                <w:szCs w:val="24"/>
              </w:rPr>
              <w:t>)</w:t>
            </w:r>
          </w:p>
        </w:tc>
        <w:tc>
          <w:tcPr>
            <w:tcW w:w="5737" w:type="dxa"/>
            <w:vMerge/>
            <w:tcBorders>
              <w:left w:val="nil"/>
              <w:right w:val="nil"/>
            </w:tcBorders>
            <w:shd w:val="clear" w:color="auto" w:fill="E7E6E6" w:themeFill="background2"/>
            <w:tcMar>
              <w:top w:w="72" w:type="dxa"/>
              <w:left w:w="144" w:type="dxa"/>
              <w:bottom w:w="72" w:type="dxa"/>
              <w:right w:w="144" w:type="dxa"/>
            </w:tcMar>
            <w:vAlign w:val="center"/>
          </w:tcPr>
          <w:p w14:paraId="7713FAE8" w14:textId="77777777" w:rsidR="009B3711" w:rsidRPr="00E23536" w:rsidRDefault="009B3711" w:rsidP="005F24CC">
            <w:pPr>
              <w:rPr>
                <w:sz w:val="24"/>
                <w:szCs w:val="24"/>
              </w:rPr>
            </w:pPr>
          </w:p>
        </w:tc>
      </w:tr>
      <w:tr w:rsidR="009B3711" w:rsidRPr="00E23536" w14:paraId="7E3CB882"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010C8731"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58AB23C3" w14:textId="77777777" w:rsidR="009B3711" w:rsidRPr="00E23536" w:rsidRDefault="009B3711" w:rsidP="00D2165C">
            <w:pPr>
              <w:rPr>
                <w:sz w:val="24"/>
                <w:szCs w:val="24"/>
              </w:rPr>
            </w:pP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3887DC30" w14:textId="6B8D7307" w:rsidR="009B3711" w:rsidRDefault="009B3711" w:rsidP="00D2165C">
            <w:pPr>
              <w:rPr>
                <w:sz w:val="24"/>
                <w:szCs w:val="24"/>
              </w:rPr>
            </w:pPr>
            <w:r>
              <w:rPr>
                <w:sz w:val="24"/>
                <w:szCs w:val="24"/>
              </w:rPr>
              <w:t>Burnout</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3ED153B3" w14:textId="2AF0611B" w:rsidR="009B3711" w:rsidRPr="00E23536" w:rsidRDefault="009B3711" w:rsidP="00D2165C">
            <w:pPr>
              <w:rPr>
                <w:sz w:val="24"/>
                <w:szCs w:val="24"/>
              </w:rPr>
            </w:pPr>
            <w:r>
              <w:rPr>
                <w:sz w:val="24"/>
                <w:szCs w:val="24"/>
              </w:rPr>
              <w:t xml:space="preserve">1 item self-report taken from </w:t>
            </w:r>
            <w:r w:rsidRPr="00475D75">
              <w:rPr>
                <w:sz w:val="24"/>
                <w:szCs w:val="24"/>
              </w:rPr>
              <w:t>Hansen and Girgis</w:t>
            </w:r>
            <w:r>
              <w:rPr>
                <w:sz w:val="24"/>
                <w:szCs w:val="24"/>
              </w:rPr>
              <w:t xml:space="preserve"> (</w:t>
            </w:r>
            <w:r w:rsidRPr="00475D75">
              <w:rPr>
                <w:sz w:val="24"/>
                <w:szCs w:val="24"/>
              </w:rPr>
              <w:t>2010</w:t>
            </w:r>
            <w:r>
              <w:rPr>
                <w:sz w:val="24"/>
                <w:szCs w:val="24"/>
              </w:rPr>
              <w:t>)</w:t>
            </w:r>
          </w:p>
        </w:tc>
        <w:tc>
          <w:tcPr>
            <w:tcW w:w="5737" w:type="dxa"/>
            <w:vMerge/>
            <w:tcBorders>
              <w:left w:val="nil"/>
              <w:right w:val="nil"/>
            </w:tcBorders>
            <w:shd w:val="clear" w:color="auto" w:fill="E7E6E6" w:themeFill="background2"/>
            <w:tcMar>
              <w:top w:w="72" w:type="dxa"/>
              <w:left w:w="144" w:type="dxa"/>
              <w:bottom w:w="72" w:type="dxa"/>
              <w:right w:w="144" w:type="dxa"/>
            </w:tcMar>
            <w:vAlign w:val="center"/>
          </w:tcPr>
          <w:p w14:paraId="23E0B2EB" w14:textId="77777777" w:rsidR="009B3711" w:rsidRPr="00E23536" w:rsidRDefault="009B3711" w:rsidP="005F24CC">
            <w:pPr>
              <w:rPr>
                <w:sz w:val="24"/>
                <w:szCs w:val="24"/>
              </w:rPr>
            </w:pPr>
          </w:p>
        </w:tc>
      </w:tr>
      <w:tr w:rsidR="009B3711" w:rsidRPr="00E23536" w14:paraId="5C52FC24"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75FBB220"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53ED6D49" w14:textId="77777777" w:rsidR="009B3711" w:rsidRPr="00E23536" w:rsidRDefault="009B3711" w:rsidP="00D2165C">
            <w:pPr>
              <w:rPr>
                <w:sz w:val="24"/>
                <w:szCs w:val="24"/>
              </w:rPr>
            </w:pP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56866681" w14:textId="409D5B32" w:rsidR="009B3711" w:rsidRDefault="009B3711" w:rsidP="00D2165C">
            <w:pPr>
              <w:rPr>
                <w:sz w:val="24"/>
                <w:szCs w:val="24"/>
              </w:rPr>
            </w:pPr>
            <w:r>
              <w:rPr>
                <w:sz w:val="24"/>
                <w:szCs w:val="24"/>
              </w:rPr>
              <w:t>Confidence</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01E4DB85" w14:textId="2C40966E" w:rsidR="009B3711" w:rsidRPr="00E23536" w:rsidRDefault="009B3711" w:rsidP="00D2165C">
            <w:pPr>
              <w:rPr>
                <w:sz w:val="24"/>
                <w:szCs w:val="24"/>
              </w:rPr>
            </w:pPr>
            <w:r>
              <w:rPr>
                <w:sz w:val="24"/>
                <w:szCs w:val="24"/>
              </w:rPr>
              <w:t>5 item self-report (novel measure)</w:t>
            </w:r>
          </w:p>
        </w:tc>
        <w:tc>
          <w:tcPr>
            <w:tcW w:w="5737" w:type="dxa"/>
            <w:vMerge/>
            <w:tcBorders>
              <w:left w:val="nil"/>
              <w:right w:val="nil"/>
            </w:tcBorders>
            <w:shd w:val="clear" w:color="auto" w:fill="E7E6E6" w:themeFill="background2"/>
            <w:tcMar>
              <w:top w:w="72" w:type="dxa"/>
              <w:left w:w="144" w:type="dxa"/>
              <w:bottom w:w="72" w:type="dxa"/>
              <w:right w:w="144" w:type="dxa"/>
            </w:tcMar>
            <w:vAlign w:val="center"/>
          </w:tcPr>
          <w:p w14:paraId="25EBA62E" w14:textId="77777777" w:rsidR="009B3711" w:rsidRPr="00E23536" w:rsidRDefault="009B3711" w:rsidP="005F24CC">
            <w:pPr>
              <w:rPr>
                <w:sz w:val="24"/>
                <w:szCs w:val="24"/>
              </w:rPr>
            </w:pPr>
          </w:p>
        </w:tc>
      </w:tr>
      <w:tr w:rsidR="009B3711" w:rsidRPr="00E23536" w14:paraId="4FADB354"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40D6688F"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7C76049F" w14:textId="77777777" w:rsidR="009B3711" w:rsidRPr="00E23536" w:rsidRDefault="009B3711" w:rsidP="00D2165C">
            <w:pPr>
              <w:rPr>
                <w:sz w:val="24"/>
                <w:szCs w:val="24"/>
              </w:rPr>
            </w:pP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569C3D53" w14:textId="577EA2DE" w:rsidR="009B3711" w:rsidRDefault="009B3711" w:rsidP="00D2165C">
            <w:pPr>
              <w:rPr>
                <w:sz w:val="24"/>
                <w:szCs w:val="24"/>
              </w:rPr>
            </w:pPr>
            <w:r>
              <w:rPr>
                <w:sz w:val="24"/>
                <w:szCs w:val="24"/>
              </w:rPr>
              <w:t>Psychological resilience</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10E78C35" w14:textId="57FF4404" w:rsidR="009B3711" w:rsidRPr="00E23536" w:rsidRDefault="009B3711" w:rsidP="00D2165C">
            <w:pPr>
              <w:rPr>
                <w:sz w:val="24"/>
                <w:szCs w:val="24"/>
              </w:rPr>
            </w:pPr>
            <w:r>
              <w:rPr>
                <w:sz w:val="24"/>
                <w:szCs w:val="24"/>
              </w:rPr>
              <w:t>6 item self-report Brief Resilience Scale (Smith et al. 2008)</w:t>
            </w:r>
          </w:p>
        </w:tc>
        <w:tc>
          <w:tcPr>
            <w:tcW w:w="5737" w:type="dxa"/>
            <w:vMerge/>
            <w:tcBorders>
              <w:left w:val="nil"/>
              <w:right w:val="nil"/>
            </w:tcBorders>
            <w:shd w:val="clear" w:color="auto" w:fill="E7E6E6" w:themeFill="background2"/>
            <w:tcMar>
              <w:top w:w="72" w:type="dxa"/>
              <w:left w:w="144" w:type="dxa"/>
              <w:bottom w:w="72" w:type="dxa"/>
              <w:right w:w="144" w:type="dxa"/>
            </w:tcMar>
            <w:vAlign w:val="center"/>
          </w:tcPr>
          <w:p w14:paraId="2F544A28" w14:textId="77777777" w:rsidR="009B3711" w:rsidRPr="00E23536" w:rsidRDefault="009B3711" w:rsidP="005F24CC">
            <w:pPr>
              <w:rPr>
                <w:sz w:val="24"/>
                <w:szCs w:val="24"/>
              </w:rPr>
            </w:pPr>
          </w:p>
        </w:tc>
      </w:tr>
      <w:tr w:rsidR="009B3711" w:rsidRPr="00E23536" w14:paraId="44E8EB43" w14:textId="77777777" w:rsidTr="00520627">
        <w:trPr>
          <w:cantSplit/>
          <w:trHeight w:val="227"/>
          <w:jc w:val="center"/>
        </w:trPr>
        <w:tc>
          <w:tcPr>
            <w:tcW w:w="1843" w:type="dxa"/>
            <w:tcBorders>
              <w:top w:val="nil"/>
              <w:left w:val="nil"/>
              <w:bottom w:val="nil"/>
              <w:right w:val="nil"/>
            </w:tcBorders>
            <w:shd w:val="clear" w:color="auto" w:fill="FFFFFF" w:themeFill="background1"/>
            <w:tcMar>
              <w:top w:w="72" w:type="dxa"/>
              <w:left w:w="144" w:type="dxa"/>
              <w:bottom w:w="72" w:type="dxa"/>
              <w:right w:w="144" w:type="dxa"/>
            </w:tcMar>
          </w:tcPr>
          <w:p w14:paraId="7CC41173" w14:textId="77777777" w:rsidR="009B3711" w:rsidRPr="00E23536" w:rsidRDefault="009B3711" w:rsidP="00D2165C">
            <w:pPr>
              <w:rPr>
                <w:sz w:val="24"/>
                <w:szCs w:val="24"/>
              </w:rPr>
            </w:pPr>
          </w:p>
        </w:tc>
        <w:tc>
          <w:tcPr>
            <w:tcW w:w="3827" w:type="dxa"/>
            <w:tcBorders>
              <w:top w:val="nil"/>
              <w:left w:val="nil"/>
              <w:bottom w:val="nil"/>
              <w:right w:val="nil"/>
            </w:tcBorders>
            <w:shd w:val="clear" w:color="auto" w:fill="FFFFFF" w:themeFill="background1"/>
            <w:tcMar>
              <w:top w:w="72" w:type="dxa"/>
              <w:left w:w="144" w:type="dxa"/>
              <w:bottom w:w="72" w:type="dxa"/>
              <w:right w:w="144" w:type="dxa"/>
            </w:tcMar>
          </w:tcPr>
          <w:p w14:paraId="08DE5F9E" w14:textId="77777777" w:rsidR="009B3711" w:rsidRPr="00E23536" w:rsidRDefault="009B3711" w:rsidP="00D2165C">
            <w:pPr>
              <w:rPr>
                <w:sz w:val="24"/>
                <w:szCs w:val="24"/>
              </w:rPr>
            </w:pPr>
          </w:p>
        </w:tc>
        <w:tc>
          <w:tcPr>
            <w:tcW w:w="5103" w:type="dxa"/>
            <w:tcBorders>
              <w:top w:val="nil"/>
              <w:left w:val="nil"/>
              <w:bottom w:val="nil"/>
              <w:right w:val="nil"/>
            </w:tcBorders>
            <w:shd w:val="clear" w:color="auto" w:fill="E7E6E6" w:themeFill="background2"/>
            <w:tcMar>
              <w:top w:w="72" w:type="dxa"/>
              <w:left w:w="144" w:type="dxa"/>
              <w:bottom w:w="72" w:type="dxa"/>
              <w:right w:w="144" w:type="dxa"/>
            </w:tcMar>
          </w:tcPr>
          <w:p w14:paraId="5606E72C" w14:textId="33B113E6" w:rsidR="009B3711" w:rsidRDefault="009B3711" w:rsidP="00D2165C">
            <w:pPr>
              <w:rPr>
                <w:sz w:val="24"/>
                <w:szCs w:val="24"/>
              </w:rPr>
            </w:pPr>
            <w:r>
              <w:rPr>
                <w:sz w:val="24"/>
                <w:szCs w:val="24"/>
              </w:rPr>
              <w:t>Work environment/culture</w:t>
            </w:r>
          </w:p>
        </w:tc>
        <w:tc>
          <w:tcPr>
            <w:tcW w:w="4669" w:type="dxa"/>
            <w:tcBorders>
              <w:top w:val="nil"/>
              <w:left w:val="nil"/>
              <w:bottom w:val="nil"/>
              <w:right w:val="nil"/>
            </w:tcBorders>
            <w:shd w:val="clear" w:color="auto" w:fill="E7E6E6" w:themeFill="background2"/>
            <w:tcMar>
              <w:top w:w="72" w:type="dxa"/>
              <w:left w:w="144" w:type="dxa"/>
              <w:bottom w:w="72" w:type="dxa"/>
              <w:right w:w="144" w:type="dxa"/>
            </w:tcMar>
          </w:tcPr>
          <w:p w14:paraId="4FB40AF0" w14:textId="0F9DA51E" w:rsidR="009B3711" w:rsidRPr="00E23536" w:rsidRDefault="009B3711" w:rsidP="00D2165C">
            <w:pPr>
              <w:rPr>
                <w:sz w:val="24"/>
                <w:szCs w:val="24"/>
              </w:rPr>
            </w:pPr>
            <w:r>
              <w:rPr>
                <w:sz w:val="24"/>
                <w:szCs w:val="24"/>
              </w:rPr>
              <w:t>10 item self-report (novel measure)</w:t>
            </w:r>
          </w:p>
        </w:tc>
        <w:tc>
          <w:tcPr>
            <w:tcW w:w="5737" w:type="dxa"/>
            <w:vMerge/>
            <w:tcBorders>
              <w:left w:val="nil"/>
              <w:bottom w:val="nil"/>
              <w:right w:val="nil"/>
            </w:tcBorders>
            <w:shd w:val="clear" w:color="auto" w:fill="E7E6E6" w:themeFill="background2"/>
            <w:tcMar>
              <w:top w:w="72" w:type="dxa"/>
              <w:left w:w="144" w:type="dxa"/>
              <w:bottom w:w="72" w:type="dxa"/>
              <w:right w:w="144" w:type="dxa"/>
            </w:tcMar>
            <w:vAlign w:val="center"/>
          </w:tcPr>
          <w:p w14:paraId="31487CCF" w14:textId="77777777" w:rsidR="009B3711" w:rsidRPr="00E23536" w:rsidRDefault="009B3711" w:rsidP="005F24CC">
            <w:pPr>
              <w:rPr>
                <w:sz w:val="24"/>
                <w:szCs w:val="24"/>
              </w:rPr>
            </w:pPr>
          </w:p>
        </w:tc>
      </w:tr>
      <w:tr w:rsidR="009B3711" w:rsidRPr="00E23536" w14:paraId="781E87E1" w14:textId="77777777" w:rsidTr="00520627">
        <w:trPr>
          <w:cantSplit/>
          <w:trHeight w:val="227"/>
          <w:jc w:val="center"/>
        </w:trPr>
        <w:tc>
          <w:tcPr>
            <w:tcW w:w="1843"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03DA2F68" w14:textId="77777777" w:rsidR="009B3711" w:rsidRPr="00E23536" w:rsidRDefault="009B3711" w:rsidP="00D2165C">
            <w:pPr>
              <w:rPr>
                <w:sz w:val="24"/>
                <w:szCs w:val="24"/>
              </w:rPr>
            </w:pPr>
          </w:p>
        </w:tc>
        <w:tc>
          <w:tcPr>
            <w:tcW w:w="3827"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64596A6B" w14:textId="575A833A" w:rsidR="009B3711" w:rsidRPr="0069036E" w:rsidRDefault="009B3711" w:rsidP="00D2165C">
            <w:pPr>
              <w:rPr>
                <w:b/>
                <w:bCs/>
                <w:i/>
                <w:iCs/>
                <w:sz w:val="24"/>
                <w:szCs w:val="24"/>
              </w:rPr>
            </w:pPr>
            <w:r w:rsidRPr="0069036E">
              <w:rPr>
                <w:b/>
                <w:bCs/>
                <w:i/>
                <w:iCs/>
                <w:sz w:val="24"/>
                <w:szCs w:val="24"/>
              </w:rPr>
              <w:t>Uncertainty tolerance</w:t>
            </w:r>
          </w:p>
        </w:tc>
        <w:tc>
          <w:tcPr>
            <w:tcW w:w="5103"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55546934" w14:textId="46693CF5" w:rsidR="009B3711" w:rsidRDefault="009B3711" w:rsidP="00D2165C">
            <w:pPr>
              <w:rPr>
                <w:sz w:val="24"/>
                <w:szCs w:val="24"/>
              </w:rPr>
            </w:pPr>
            <w:r>
              <w:rPr>
                <w:sz w:val="24"/>
                <w:szCs w:val="24"/>
              </w:rPr>
              <w:t>-</w:t>
            </w:r>
          </w:p>
        </w:tc>
        <w:tc>
          <w:tcPr>
            <w:tcW w:w="4669"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2DBCCF37" w14:textId="27006765" w:rsidR="009B3711" w:rsidRPr="00E23536" w:rsidRDefault="009B3711" w:rsidP="00D2165C">
            <w:pPr>
              <w:rPr>
                <w:sz w:val="24"/>
                <w:szCs w:val="24"/>
              </w:rPr>
            </w:pPr>
            <w:r>
              <w:rPr>
                <w:sz w:val="24"/>
                <w:szCs w:val="24"/>
              </w:rPr>
              <w:t>34 item self-report (novel measure based on an adaptation of the Physicians’ Reaction to Uncertainty scale [</w:t>
            </w:r>
            <w:r w:rsidRPr="00475D75">
              <w:rPr>
                <w:sz w:val="24"/>
                <w:szCs w:val="24"/>
              </w:rPr>
              <w:t>Gerrity et al. 1990; 1995</w:t>
            </w:r>
            <w:r>
              <w:rPr>
                <w:sz w:val="24"/>
                <w:szCs w:val="24"/>
              </w:rPr>
              <w:t>])</w:t>
            </w:r>
          </w:p>
        </w:tc>
        <w:tc>
          <w:tcPr>
            <w:tcW w:w="5737"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4E323B6C" w14:textId="2D5849C3" w:rsidR="009B3711" w:rsidRPr="00E23536" w:rsidRDefault="003D2B0A" w:rsidP="003B0F7E">
            <w:pPr>
              <w:rPr>
                <w:sz w:val="24"/>
                <w:szCs w:val="24"/>
              </w:rPr>
            </w:pPr>
            <w:r>
              <w:rPr>
                <w:sz w:val="24"/>
                <w:szCs w:val="24"/>
              </w:rPr>
              <w:t xml:space="preserve">To assess whether UT predicts resource use </w:t>
            </w:r>
            <w:r w:rsidR="00D46B4D">
              <w:rPr>
                <w:sz w:val="24"/>
                <w:szCs w:val="24"/>
              </w:rPr>
              <w:t>and/</w:t>
            </w:r>
            <w:r>
              <w:rPr>
                <w:sz w:val="24"/>
                <w:szCs w:val="24"/>
              </w:rPr>
              <w:t>or patient health outcomes (primary exposure variable)</w:t>
            </w:r>
          </w:p>
        </w:tc>
      </w:tr>
      <w:tr w:rsidR="009B3711" w:rsidRPr="00E23536" w14:paraId="0A487818" w14:textId="77777777" w:rsidTr="00520627">
        <w:trPr>
          <w:cantSplit/>
          <w:trHeight w:val="227"/>
          <w:jc w:val="center"/>
        </w:trPr>
        <w:tc>
          <w:tcPr>
            <w:tcW w:w="1843" w:type="dxa"/>
            <w:tcBorders>
              <w:top w:val="single" w:sz="4" w:space="0" w:color="auto"/>
              <w:left w:val="nil"/>
              <w:right w:val="nil"/>
            </w:tcBorders>
            <w:shd w:val="clear" w:color="auto" w:fill="FFFFFF" w:themeFill="background1"/>
            <w:tcMar>
              <w:top w:w="72" w:type="dxa"/>
              <w:left w:w="144" w:type="dxa"/>
              <w:bottom w:w="72" w:type="dxa"/>
              <w:right w:w="144" w:type="dxa"/>
            </w:tcMar>
          </w:tcPr>
          <w:p w14:paraId="1408F4DE" w14:textId="46FC5C98" w:rsidR="009B3711" w:rsidRPr="00222DAC" w:rsidRDefault="009B3711" w:rsidP="00D2165C">
            <w:pPr>
              <w:rPr>
                <w:b/>
                <w:bCs/>
                <w:i/>
                <w:iCs/>
                <w:sz w:val="24"/>
                <w:szCs w:val="24"/>
              </w:rPr>
            </w:pPr>
            <w:r w:rsidRPr="00222DAC">
              <w:rPr>
                <w:b/>
                <w:bCs/>
                <w:i/>
                <w:iCs/>
                <w:sz w:val="24"/>
                <w:szCs w:val="24"/>
              </w:rPr>
              <w:t>Patient-level</w:t>
            </w:r>
          </w:p>
        </w:tc>
        <w:tc>
          <w:tcPr>
            <w:tcW w:w="3827" w:type="dxa"/>
            <w:tcBorders>
              <w:top w:val="single" w:sz="4" w:space="0" w:color="auto"/>
              <w:left w:val="nil"/>
              <w:right w:val="nil"/>
            </w:tcBorders>
            <w:shd w:val="clear" w:color="auto" w:fill="FFFFFF" w:themeFill="background1"/>
            <w:tcMar>
              <w:top w:w="72" w:type="dxa"/>
              <w:left w:w="144" w:type="dxa"/>
              <w:bottom w:w="72" w:type="dxa"/>
              <w:right w:w="144" w:type="dxa"/>
            </w:tcMar>
          </w:tcPr>
          <w:p w14:paraId="36A6AEEF" w14:textId="08E666B6" w:rsidR="009B3711" w:rsidRPr="0069036E" w:rsidRDefault="009B3711" w:rsidP="00D2165C">
            <w:pPr>
              <w:rPr>
                <w:b/>
                <w:bCs/>
                <w:i/>
                <w:iCs/>
                <w:sz w:val="24"/>
                <w:szCs w:val="24"/>
              </w:rPr>
            </w:pPr>
            <w:r>
              <w:rPr>
                <w:b/>
                <w:bCs/>
                <w:i/>
                <w:iCs/>
                <w:sz w:val="24"/>
                <w:szCs w:val="24"/>
              </w:rPr>
              <w:t>Demographics/health</w:t>
            </w:r>
          </w:p>
        </w:tc>
        <w:tc>
          <w:tcPr>
            <w:tcW w:w="5103" w:type="dxa"/>
            <w:tcBorders>
              <w:top w:val="single" w:sz="4" w:space="0" w:color="auto"/>
              <w:left w:val="nil"/>
              <w:right w:val="nil"/>
            </w:tcBorders>
            <w:shd w:val="clear" w:color="auto" w:fill="E7E6E6" w:themeFill="background2"/>
            <w:tcMar>
              <w:top w:w="72" w:type="dxa"/>
              <w:left w:w="144" w:type="dxa"/>
              <w:bottom w:w="72" w:type="dxa"/>
              <w:right w:w="144" w:type="dxa"/>
            </w:tcMar>
          </w:tcPr>
          <w:p w14:paraId="3391C8D6" w14:textId="5593A313" w:rsidR="009B3711" w:rsidRDefault="009B3711" w:rsidP="00D2165C">
            <w:pPr>
              <w:rPr>
                <w:sz w:val="24"/>
                <w:szCs w:val="24"/>
              </w:rPr>
            </w:pPr>
            <w:r>
              <w:rPr>
                <w:sz w:val="24"/>
                <w:szCs w:val="24"/>
              </w:rPr>
              <w:t>Age</w:t>
            </w:r>
          </w:p>
        </w:tc>
        <w:tc>
          <w:tcPr>
            <w:tcW w:w="4669" w:type="dxa"/>
            <w:tcBorders>
              <w:top w:val="single" w:sz="4" w:space="0" w:color="auto"/>
              <w:left w:val="nil"/>
              <w:right w:val="nil"/>
            </w:tcBorders>
            <w:shd w:val="clear" w:color="auto" w:fill="E7E6E6" w:themeFill="background2"/>
            <w:tcMar>
              <w:top w:w="72" w:type="dxa"/>
              <w:left w:w="144" w:type="dxa"/>
              <w:bottom w:w="72" w:type="dxa"/>
              <w:right w:w="144" w:type="dxa"/>
            </w:tcMar>
          </w:tcPr>
          <w:p w14:paraId="7AD2948D" w14:textId="4F007ADE" w:rsidR="009B3711" w:rsidRDefault="009B3711" w:rsidP="00D2165C">
            <w:pPr>
              <w:rPr>
                <w:sz w:val="24"/>
                <w:szCs w:val="24"/>
              </w:rPr>
            </w:pPr>
            <w:r>
              <w:rPr>
                <w:sz w:val="24"/>
                <w:szCs w:val="24"/>
              </w:rPr>
              <w:t>Record extraction</w:t>
            </w:r>
          </w:p>
        </w:tc>
        <w:tc>
          <w:tcPr>
            <w:tcW w:w="5737" w:type="dxa"/>
            <w:vMerge w:val="restart"/>
            <w:tcBorders>
              <w:top w:val="single" w:sz="4" w:space="0" w:color="auto"/>
              <w:left w:val="nil"/>
              <w:right w:val="nil"/>
            </w:tcBorders>
            <w:shd w:val="clear" w:color="auto" w:fill="E7E6E6" w:themeFill="background2"/>
            <w:tcMar>
              <w:top w:w="72" w:type="dxa"/>
              <w:left w:w="144" w:type="dxa"/>
              <w:bottom w:w="72" w:type="dxa"/>
              <w:right w:w="144" w:type="dxa"/>
            </w:tcMar>
          </w:tcPr>
          <w:p w14:paraId="5ADDCE84" w14:textId="393F3D95" w:rsidR="009B3711" w:rsidRPr="00E23536" w:rsidRDefault="009B3711" w:rsidP="003B0F7E">
            <w:pPr>
              <w:rPr>
                <w:sz w:val="24"/>
                <w:szCs w:val="24"/>
              </w:rPr>
            </w:pPr>
            <w:r>
              <w:rPr>
                <w:sz w:val="24"/>
                <w:szCs w:val="24"/>
              </w:rPr>
              <w:t>To control for extraneous factors</w:t>
            </w:r>
          </w:p>
        </w:tc>
      </w:tr>
      <w:tr w:rsidR="009B3711" w:rsidRPr="00E23536" w14:paraId="457EA6A2"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11DEC3A5"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2A044A90"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01AD43F1" w14:textId="1E446D64" w:rsidR="009B3711" w:rsidRDefault="009B3711" w:rsidP="00D2165C">
            <w:pPr>
              <w:rPr>
                <w:sz w:val="24"/>
                <w:szCs w:val="24"/>
              </w:rPr>
            </w:pPr>
            <w:r>
              <w:rPr>
                <w:sz w:val="24"/>
                <w:szCs w:val="24"/>
              </w:rPr>
              <w:t>Reported gender</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6F142EEB" w14:textId="7955118E" w:rsidR="009B3711" w:rsidRDefault="009B3711" w:rsidP="00D2165C">
            <w:pPr>
              <w:rPr>
                <w:sz w:val="24"/>
                <w:szCs w:val="24"/>
              </w:rPr>
            </w:pPr>
            <w:r>
              <w:rPr>
                <w:sz w:val="24"/>
                <w:szCs w:val="24"/>
              </w:rPr>
              <w:t>Record extraction</w:t>
            </w:r>
          </w:p>
        </w:tc>
        <w:tc>
          <w:tcPr>
            <w:tcW w:w="5737" w:type="dxa"/>
            <w:vMerge/>
            <w:tcBorders>
              <w:left w:val="nil"/>
              <w:right w:val="nil"/>
            </w:tcBorders>
            <w:shd w:val="clear" w:color="auto" w:fill="E7E6E6" w:themeFill="background2"/>
            <w:tcMar>
              <w:top w:w="72" w:type="dxa"/>
              <w:left w:w="144" w:type="dxa"/>
              <w:bottom w:w="72" w:type="dxa"/>
              <w:right w:w="144" w:type="dxa"/>
            </w:tcMar>
          </w:tcPr>
          <w:p w14:paraId="0FBC4A64" w14:textId="77777777" w:rsidR="009B3711" w:rsidRPr="00E23536" w:rsidRDefault="009B3711" w:rsidP="003B0F7E">
            <w:pPr>
              <w:rPr>
                <w:sz w:val="24"/>
                <w:szCs w:val="24"/>
              </w:rPr>
            </w:pPr>
          </w:p>
        </w:tc>
      </w:tr>
      <w:tr w:rsidR="009B3711" w:rsidRPr="00E23536" w14:paraId="686988FC"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2525BB0D"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33859BCB" w14:textId="77777777" w:rsidR="009B3711" w:rsidRDefault="009B3711" w:rsidP="00D2165C">
            <w:pPr>
              <w:rPr>
                <w:b/>
                <w:bCs/>
                <w:i/>
                <w:iCs/>
                <w:sz w:val="24"/>
                <w:szCs w:val="24"/>
              </w:rPr>
            </w:pP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27B68BD2" w14:textId="4FFB7E72" w:rsidR="009B3711" w:rsidRDefault="009B3711" w:rsidP="00D2165C">
            <w:pPr>
              <w:rPr>
                <w:sz w:val="24"/>
                <w:szCs w:val="24"/>
              </w:rPr>
            </w:pPr>
            <w:r>
              <w:rPr>
                <w:sz w:val="24"/>
                <w:szCs w:val="24"/>
              </w:rPr>
              <w:t>Health status</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211EBF4C" w14:textId="1F7F9792" w:rsidR="009B3711" w:rsidRDefault="009B3711" w:rsidP="00D2165C">
            <w:pPr>
              <w:rPr>
                <w:sz w:val="24"/>
                <w:szCs w:val="24"/>
              </w:rPr>
            </w:pPr>
            <w:r w:rsidRPr="00713924">
              <w:rPr>
                <w:sz w:val="24"/>
                <w:szCs w:val="24"/>
              </w:rPr>
              <w:t>1.</w:t>
            </w:r>
            <w:r>
              <w:rPr>
                <w:sz w:val="24"/>
                <w:szCs w:val="24"/>
              </w:rPr>
              <w:t xml:space="preserve"> Extractor judged ASA scores (based on record notes), 2. Record extracted triage scores</w:t>
            </w:r>
          </w:p>
        </w:tc>
        <w:tc>
          <w:tcPr>
            <w:tcW w:w="5737" w:type="dxa"/>
            <w:vMerge/>
            <w:tcBorders>
              <w:left w:val="nil"/>
              <w:right w:val="nil"/>
            </w:tcBorders>
            <w:shd w:val="clear" w:color="auto" w:fill="E7E6E6" w:themeFill="background2"/>
            <w:tcMar>
              <w:top w:w="72" w:type="dxa"/>
              <w:left w:w="144" w:type="dxa"/>
              <w:bottom w:w="72" w:type="dxa"/>
              <w:right w:w="144" w:type="dxa"/>
            </w:tcMar>
          </w:tcPr>
          <w:p w14:paraId="3E94AACE" w14:textId="77777777" w:rsidR="009B3711" w:rsidRPr="00E23536" w:rsidRDefault="009B3711" w:rsidP="003B0F7E">
            <w:pPr>
              <w:rPr>
                <w:sz w:val="24"/>
                <w:szCs w:val="24"/>
              </w:rPr>
            </w:pPr>
          </w:p>
        </w:tc>
      </w:tr>
      <w:tr w:rsidR="009B3711" w:rsidRPr="00E23536" w14:paraId="16B866B5"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729FC7B0"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76BC8CDE" w14:textId="1655ADC9" w:rsidR="009B3711" w:rsidRPr="0069036E" w:rsidRDefault="009B3711" w:rsidP="009B0BEA">
            <w:pPr>
              <w:rPr>
                <w:b/>
                <w:bCs/>
                <w:i/>
                <w:iCs/>
                <w:sz w:val="24"/>
                <w:szCs w:val="24"/>
              </w:rPr>
            </w:pPr>
            <w:r>
              <w:rPr>
                <w:b/>
                <w:bCs/>
                <w:i/>
                <w:iCs/>
                <w:sz w:val="24"/>
                <w:szCs w:val="24"/>
              </w:rPr>
              <w:t>Episode characteristics</w:t>
            </w: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3A750A13" w14:textId="30DB0431" w:rsidR="009B3711" w:rsidRDefault="009B3711" w:rsidP="009B0BEA">
            <w:pPr>
              <w:rPr>
                <w:sz w:val="24"/>
                <w:szCs w:val="24"/>
              </w:rPr>
            </w:pPr>
            <w:r>
              <w:rPr>
                <w:sz w:val="24"/>
                <w:szCs w:val="24"/>
              </w:rPr>
              <w:t>Site</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37104442" w14:textId="5308DA7D" w:rsidR="009B3711" w:rsidRDefault="009B3711" w:rsidP="009B0BEA">
            <w:pPr>
              <w:rPr>
                <w:sz w:val="24"/>
                <w:szCs w:val="24"/>
              </w:rPr>
            </w:pPr>
            <w:r>
              <w:rPr>
                <w:sz w:val="24"/>
                <w:szCs w:val="24"/>
              </w:rPr>
              <w:t>Record extraction</w:t>
            </w:r>
          </w:p>
        </w:tc>
        <w:tc>
          <w:tcPr>
            <w:tcW w:w="5737" w:type="dxa"/>
            <w:vMerge w:val="restart"/>
            <w:tcBorders>
              <w:top w:val="nil"/>
              <w:left w:val="nil"/>
              <w:right w:val="nil"/>
            </w:tcBorders>
            <w:shd w:val="clear" w:color="auto" w:fill="FFFFFF" w:themeFill="background1"/>
            <w:tcMar>
              <w:top w:w="72" w:type="dxa"/>
              <w:left w:w="144" w:type="dxa"/>
              <w:bottom w:w="72" w:type="dxa"/>
              <w:right w:w="144" w:type="dxa"/>
            </w:tcMar>
          </w:tcPr>
          <w:p w14:paraId="4B765C1B" w14:textId="3BCDA018" w:rsidR="009B3711" w:rsidRPr="00E23536" w:rsidRDefault="009B3711" w:rsidP="009B0BEA">
            <w:pPr>
              <w:rPr>
                <w:sz w:val="24"/>
                <w:szCs w:val="24"/>
              </w:rPr>
            </w:pPr>
            <w:r>
              <w:rPr>
                <w:sz w:val="24"/>
                <w:szCs w:val="24"/>
              </w:rPr>
              <w:t xml:space="preserve">To provide a descriptive overview of the sample </w:t>
            </w:r>
            <w:r w:rsidR="002F6EE9">
              <w:rPr>
                <w:sz w:val="24"/>
                <w:szCs w:val="24"/>
              </w:rPr>
              <w:t>within</w:t>
            </w:r>
            <w:r>
              <w:rPr>
                <w:sz w:val="24"/>
                <w:szCs w:val="24"/>
              </w:rPr>
              <w:t xml:space="preserve"> and between sites</w:t>
            </w:r>
          </w:p>
        </w:tc>
      </w:tr>
      <w:tr w:rsidR="009B3711" w:rsidRPr="00E23536" w14:paraId="489257D2"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5708A382"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01759297"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16854E99" w14:textId="2C789BEB" w:rsidR="009B3711" w:rsidRDefault="009B3711" w:rsidP="00D2165C">
            <w:pPr>
              <w:rPr>
                <w:sz w:val="24"/>
                <w:szCs w:val="24"/>
              </w:rPr>
            </w:pPr>
            <w:r>
              <w:rPr>
                <w:sz w:val="24"/>
                <w:szCs w:val="24"/>
              </w:rPr>
              <w:t>Mode of arrival</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13250FB7" w14:textId="72DBEBCA" w:rsidR="009B3711" w:rsidRDefault="009B3711" w:rsidP="00D2165C">
            <w:pPr>
              <w:rPr>
                <w:sz w:val="24"/>
                <w:szCs w:val="24"/>
              </w:rPr>
            </w:pPr>
            <w:r>
              <w:rPr>
                <w:sz w:val="24"/>
                <w:szCs w:val="24"/>
              </w:rPr>
              <w:t>Record extraction</w:t>
            </w:r>
          </w:p>
        </w:tc>
        <w:tc>
          <w:tcPr>
            <w:tcW w:w="5737" w:type="dxa"/>
            <w:vMerge/>
            <w:tcBorders>
              <w:left w:val="nil"/>
              <w:right w:val="nil"/>
            </w:tcBorders>
            <w:shd w:val="clear" w:color="auto" w:fill="FFFFFF" w:themeFill="background1"/>
            <w:tcMar>
              <w:top w:w="72" w:type="dxa"/>
              <w:left w:w="144" w:type="dxa"/>
              <w:bottom w:w="72" w:type="dxa"/>
              <w:right w:w="144" w:type="dxa"/>
            </w:tcMar>
          </w:tcPr>
          <w:p w14:paraId="01A8ECD5" w14:textId="77777777" w:rsidR="009B3711" w:rsidRPr="00E23536" w:rsidRDefault="009B3711" w:rsidP="003B0F7E">
            <w:pPr>
              <w:rPr>
                <w:sz w:val="24"/>
                <w:szCs w:val="24"/>
              </w:rPr>
            </w:pPr>
          </w:p>
        </w:tc>
      </w:tr>
      <w:tr w:rsidR="009B3711" w:rsidRPr="00E23536" w14:paraId="29944332"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33643338"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260DB4A0"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76D72A53" w14:textId="4DCC1565" w:rsidR="009B3711" w:rsidRDefault="009B3711" w:rsidP="00D2165C">
            <w:pPr>
              <w:rPr>
                <w:sz w:val="24"/>
                <w:szCs w:val="24"/>
              </w:rPr>
            </w:pPr>
            <w:r>
              <w:rPr>
                <w:sz w:val="24"/>
                <w:szCs w:val="24"/>
              </w:rPr>
              <w:t>Diagnosis</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377FA7F1" w14:textId="4A4F1C6F" w:rsidR="009B3711" w:rsidRDefault="009B3711" w:rsidP="00D2165C">
            <w:pPr>
              <w:rPr>
                <w:sz w:val="24"/>
                <w:szCs w:val="24"/>
              </w:rPr>
            </w:pPr>
            <w:r>
              <w:rPr>
                <w:sz w:val="24"/>
                <w:szCs w:val="24"/>
              </w:rPr>
              <w:t>Record extraction</w:t>
            </w:r>
          </w:p>
        </w:tc>
        <w:tc>
          <w:tcPr>
            <w:tcW w:w="5737" w:type="dxa"/>
            <w:vMerge/>
            <w:tcBorders>
              <w:left w:val="nil"/>
              <w:right w:val="nil"/>
            </w:tcBorders>
            <w:shd w:val="clear" w:color="auto" w:fill="FFFFFF" w:themeFill="background1"/>
            <w:tcMar>
              <w:top w:w="72" w:type="dxa"/>
              <w:left w:w="144" w:type="dxa"/>
              <w:bottom w:w="72" w:type="dxa"/>
              <w:right w:w="144" w:type="dxa"/>
            </w:tcMar>
          </w:tcPr>
          <w:p w14:paraId="286E4686" w14:textId="77777777" w:rsidR="009B3711" w:rsidRPr="00E23536" w:rsidRDefault="009B3711" w:rsidP="003B0F7E">
            <w:pPr>
              <w:rPr>
                <w:sz w:val="24"/>
                <w:szCs w:val="24"/>
              </w:rPr>
            </w:pPr>
          </w:p>
        </w:tc>
      </w:tr>
      <w:tr w:rsidR="009B3711" w:rsidRPr="00E23536" w14:paraId="701D8909"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1A8B7F62"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74A28061"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192408C5" w14:textId="5E19E5BB" w:rsidR="009B3711" w:rsidRDefault="009B3711" w:rsidP="00D2165C">
            <w:pPr>
              <w:rPr>
                <w:sz w:val="24"/>
                <w:szCs w:val="24"/>
              </w:rPr>
            </w:pPr>
            <w:r>
              <w:rPr>
                <w:sz w:val="24"/>
                <w:szCs w:val="24"/>
              </w:rPr>
              <w:t>Comorbidities</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1671270A" w14:textId="7FBC6F66" w:rsidR="009B3711" w:rsidRDefault="009B3711" w:rsidP="00D2165C">
            <w:pPr>
              <w:rPr>
                <w:sz w:val="24"/>
                <w:szCs w:val="24"/>
              </w:rPr>
            </w:pPr>
            <w:r>
              <w:rPr>
                <w:sz w:val="24"/>
                <w:szCs w:val="24"/>
              </w:rPr>
              <w:t>Record extraction</w:t>
            </w:r>
          </w:p>
        </w:tc>
        <w:tc>
          <w:tcPr>
            <w:tcW w:w="5737" w:type="dxa"/>
            <w:vMerge/>
            <w:tcBorders>
              <w:left w:val="nil"/>
              <w:right w:val="nil"/>
            </w:tcBorders>
            <w:shd w:val="clear" w:color="auto" w:fill="FFFFFF" w:themeFill="background1"/>
            <w:tcMar>
              <w:top w:w="72" w:type="dxa"/>
              <w:left w:w="144" w:type="dxa"/>
              <w:bottom w:w="72" w:type="dxa"/>
              <w:right w:w="144" w:type="dxa"/>
            </w:tcMar>
          </w:tcPr>
          <w:p w14:paraId="4E42B4C3" w14:textId="77777777" w:rsidR="009B3711" w:rsidRPr="00E23536" w:rsidRDefault="009B3711" w:rsidP="003B0F7E">
            <w:pPr>
              <w:rPr>
                <w:sz w:val="24"/>
                <w:szCs w:val="24"/>
              </w:rPr>
            </w:pPr>
          </w:p>
        </w:tc>
      </w:tr>
      <w:tr w:rsidR="009B3711" w:rsidRPr="00E23536" w14:paraId="425927A1" w14:textId="77777777" w:rsidTr="00171F5A">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00767F50"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5CFEC467"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34C180EE" w14:textId="61F23014" w:rsidR="009B3711" w:rsidRPr="005C07FC" w:rsidRDefault="009B3711" w:rsidP="00D2165C">
            <w:pPr>
              <w:rPr>
                <w:b/>
                <w:bCs/>
                <w:sz w:val="24"/>
                <w:szCs w:val="24"/>
              </w:rPr>
            </w:pPr>
            <w:r>
              <w:rPr>
                <w:sz w:val="24"/>
                <w:szCs w:val="24"/>
              </w:rPr>
              <w:t>Complaints</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7E7C03C6" w14:textId="5F3DD573" w:rsidR="009B3711" w:rsidRPr="00713924" w:rsidRDefault="009B3711" w:rsidP="00D2165C">
            <w:pPr>
              <w:rPr>
                <w:sz w:val="24"/>
                <w:szCs w:val="24"/>
              </w:rPr>
            </w:pPr>
            <w:r>
              <w:rPr>
                <w:sz w:val="24"/>
                <w:szCs w:val="24"/>
              </w:rPr>
              <w:t>Record extraction</w:t>
            </w:r>
          </w:p>
        </w:tc>
        <w:tc>
          <w:tcPr>
            <w:tcW w:w="5737" w:type="dxa"/>
            <w:tcBorders>
              <w:top w:val="nil"/>
              <w:left w:val="nil"/>
              <w:right w:val="nil"/>
            </w:tcBorders>
            <w:shd w:val="clear" w:color="auto" w:fill="FFFFFF" w:themeFill="background1"/>
            <w:tcMar>
              <w:top w:w="72" w:type="dxa"/>
              <w:left w:w="144" w:type="dxa"/>
              <w:bottom w:w="72" w:type="dxa"/>
              <w:right w:w="144" w:type="dxa"/>
            </w:tcMar>
          </w:tcPr>
          <w:p w14:paraId="66E6E12B" w14:textId="0BC3C5FA" w:rsidR="009B3711" w:rsidRPr="00E23536" w:rsidRDefault="009B3711" w:rsidP="003B0F7E">
            <w:pPr>
              <w:rPr>
                <w:sz w:val="24"/>
                <w:szCs w:val="24"/>
              </w:rPr>
            </w:pPr>
            <w:r w:rsidRPr="00B14A94">
              <w:rPr>
                <w:sz w:val="24"/>
                <w:szCs w:val="24"/>
              </w:rPr>
              <w:t>1.</w:t>
            </w:r>
            <w:r>
              <w:rPr>
                <w:sz w:val="24"/>
                <w:szCs w:val="24"/>
              </w:rPr>
              <w:t xml:space="preserve"> </w:t>
            </w:r>
            <w:r w:rsidRPr="00B14A94">
              <w:rPr>
                <w:sz w:val="24"/>
                <w:szCs w:val="24"/>
              </w:rPr>
              <w:t>To confirm met inclusion criteria</w:t>
            </w:r>
            <w:r>
              <w:rPr>
                <w:sz w:val="24"/>
                <w:szCs w:val="24"/>
              </w:rPr>
              <w:t xml:space="preserve">, 2. To provide a descriptive overview of the sample </w:t>
            </w:r>
            <w:r w:rsidR="00EE71E0">
              <w:rPr>
                <w:sz w:val="24"/>
                <w:szCs w:val="24"/>
              </w:rPr>
              <w:t>within</w:t>
            </w:r>
            <w:r>
              <w:rPr>
                <w:sz w:val="24"/>
                <w:szCs w:val="24"/>
              </w:rPr>
              <w:t xml:space="preserve"> and between sites</w:t>
            </w:r>
          </w:p>
        </w:tc>
      </w:tr>
      <w:tr w:rsidR="009B3711" w:rsidRPr="00E23536" w14:paraId="29500438"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694070BE"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68320CAD" w14:textId="77777777" w:rsidR="009B3711" w:rsidRPr="0069036E" w:rsidRDefault="009B3711"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631D3903" w14:textId="20CA2ACD" w:rsidR="009B3711" w:rsidRDefault="009B3711" w:rsidP="00D2165C">
            <w:pPr>
              <w:rPr>
                <w:sz w:val="24"/>
                <w:szCs w:val="24"/>
              </w:rPr>
            </w:pPr>
            <w:r>
              <w:rPr>
                <w:sz w:val="24"/>
                <w:szCs w:val="24"/>
              </w:rPr>
              <w:t>Case complexity</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73212511" w14:textId="3364DD4B" w:rsidR="009B3711" w:rsidRDefault="009B3711" w:rsidP="00D2165C">
            <w:pPr>
              <w:rPr>
                <w:sz w:val="24"/>
                <w:szCs w:val="24"/>
              </w:rPr>
            </w:pPr>
            <w:r>
              <w:rPr>
                <w:sz w:val="24"/>
                <w:szCs w:val="24"/>
              </w:rPr>
              <w:t>Extractor judged based on a novel 2 item measure (completed based on record notes)</w:t>
            </w:r>
          </w:p>
        </w:tc>
        <w:tc>
          <w:tcPr>
            <w:tcW w:w="5737" w:type="dxa"/>
            <w:tcBorders>
              <w:top w:val="nil"/>
              <w:left w:val="nil"/>
              <w:right w:val="nil"/>
            </w:tcBorders>
            <w:shd w:val="clear" w:color="auto" w:fill="FFFFFF" w:themeFill="background1"/>
            <w:tcMar>
              <w:top w:w="72" w:type="dxa"/>
              <w:left w:w="144" w:type="dxa"/>
              <w:bottom w:w="72" w:type="dxa"/>
              <w:right w:w="144" w:type="dxa"/>
            </w:tcMar>
          </w:tcPr>
          <w:p w14:paraId="36BDC58A" w14:textId="3C6734FB" w:rsidR="009B3711" w:rsidRPr="00E23536" w:rsidRDefault="009B3711" w:rsidP="003B0F7E">
            <w:pPr>
              <w:rPr>
                <w:sz w:val="24"/>
                <w:szCs w:val="24"/>
              </w:rPr>
            </w:pPr>
            <w:r>
              <w:rPr>
                <w:sz w:val="24"/>
                <w:szCs w:val="24"/>
              </w:rPr>
              <w:t>To assess whether case complexity moderates the primary association(s) of interest</w:t>
            </w:r>
          </w:p>
        </w:tc>
      </w:tr>
      <w:tr w:rsidR="009B3711" w:rsidRPr="00E23536" w14:paraId="40E43403"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1AC0F522"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7788EB06" w14:textId="0AE8CFC4" w:rsidR="009B3711" w:rsidRPr="00647F8F" w:rsidRDefault="009B3711" w:rsidP="00D2165C">
            <w:pPr>
              <w:rPr>
                <w:sz w:val="24"/>
                <w:szCs w:val="24"/>
              </w:rPr>
            </w:pPr>
            <w:r>
              <w:rPr>
                <w:b/>
                <w:bCs/>
                <w:i/>
                <w:iCs/>
                <w:sz w:val="24"/>
                <w:szCs w:val="24"/>
              </w:rPr>
              <w:t>Resource use</w:t>
            </w:r>
            <w:r w:rsidR="00647F8F">
              <w:rPr>
                <w:sz w:val="24"/>
                <w:szCs w:val="24"/>
              </w:rPr>
              <w:t>*</w:t>
            </w: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5AAD2A12" w14:textId="33CBDEC7" w:rsidR="009B3711" w:rsidRDefault="009B3711" w:rsidP="00D2165C">
            <w:pPr>
              <w:rPr>
                <w:sz w:val="24"/>
                <w:szCs w:val="24"/>
              </w:rPr>
            </w:pPr>
            <w:r>
              <w:rPr>
                <w:sz w:val="24"/>
                <w:szCs w:val="24"/>
              </w:rPr>
              <w:t>Admission</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4033D186" w14:textId="3C031B02" w:rsidR="009B3711" w:rsidRDefault="009B3711" w:rsidP="00D2165C">
            <w:pPr>
              <w:rPr>
                <w:sz w:val="24"/>
                <w:szCs w:val="24"/>
              </w:rPr>
            </w:pPr>
            <w:r>
              <w:rPr>
                <w:sz w:val="24"/>
                <w:szCs w:val="24"/>
              </w:rPr>
              <w:t>Record extraction</w:t>
            </w:r>
          </w:p>
        </w:tc>
        <w:tc>
          <w:tcPr>
            <w:tcW w:w="5737" w:type="dxa"/>
            <w:tcBorders>
              <w:top w:val="nil"/>
              <w:left w:val="nil"/>
              <w:right w:val="nil"/>
            </w:tcBorders>
            <w:shd w:val="clear" w:color="auto" w:fill="E7E6E6" w:themeFill="background2"/>
            <w:tcMar>
              <w:top w:w="72" w:type="dxa"/>
              <w:left w:w="144" w:type="dxa"/>
              <w:bottom w:w="72" w:type="dxa"/>
              <w:right w:w="144" w:type="dxa"/>
            </w:tcMar>
          </w:tcPr>
          <w:p w14:paraId="74CB9370" w14:textId="77F1868A" w:rsidR="009B3711" w:rsidRPr="00E23536" w:rsidRDefault="003E0326" w:rsidP="003B0F7E">
            <w:pPr>
              <w:rPr>
                <w:sz w:val="24"/>
                <w:szCs w:val="24"/>
              </w:rPr>
            </w:pPr>
            <w:r>
              <w:rPr>
                <w:sz w:val="24"/>
                <w:szCs w:val="24"/>
              </w:rPr>
              <w:t>T</w:t>
            </w:r>
            <w:r w:rsidR="009B3711">
              <w:rPr>
                <w:sz w:val="24"/>
                <w:szCs w:val="24"/>
              </w:rPr>
              <w:t>o assess whether higher UT doctors admit more patients</w:t>
            </w:r>
            <w:r>
              <w:rPr>
                <w:sz w:val="24"/>
                <w:szCs w:val="24"/>
              </w:rPr>
              <w:t xml:space="preserve"> (outcome</w:t>
            </w:r>
            <w:r w:rsidR="00817A95">
              <w:rPr>
                <w:sz w:val="24"/>
                <w:szCs w:val="24"/>
              </w:rPr>
              <w:t xml:space="preserve"> variable</w:t>
            </w:r>
            <w:r>
              <w:rPr>
                <w:sz w:val="24"/>
                <w:szCs w:val="24"/>
              </w:rPr>
              <w:t>)</w:t>
            </w:r>
          </w:p>
        </w:tc>
      </w:tr>
      <w:tr w:rsidR="009B3711" w:rsidRPr="00E23536" w14:paraId="0F3C96E7"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440D16B7"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452D45F8" w14:textId="77777777" w:rsidR="009B3711" w:rsidRDefault="009B3711" w:rsidP="00D2165C">
            <w:pPr>
              <w:rPr>
                <w:b/>
                <w:bCs/>
                <w:i/>
                <w:iCs/>
                <w:sz w:val="24"/>
                <w:szCs w:val="24"/>
              </w:rPr>
            </w:pP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74E20C9D" w14:textId="2A11D332" w:rsidR="009B3711" w:rsidRDefault="009B3711" w:rsidP="00D2165C">
            <w:pPr>
              <w:rPr>
                <w:sz w:val="24"/>
                <w:szCs w:val="24"/>
              </w:rPr>
            </w:pPr>
            <w:r>
              <w:rPr>
                <w:sz w:val="24"/>
                <w:szCs w:val="24"/>
              </w:rPr>
              <w:t>Length of hospital stay (if admitted)</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1F0AD4DB" w14:textId="48073E71" w:rsidR="009B3711" w:rsidRDefault="009B3711" w:rsidP="00D2165C">
            <w:pPr>
              <w:rPr>
                <w:sz w:val="24"/>
                <w:szCs w:val="24"/>
              </w:rPr>
            </w:pPr>
            <w:r>
              <w:rPr>
                <w:sz w:val="24"/>
                <w:szCs w:val="24"/>
              </w:rPr>
              <w:t>Record extraction</w:t>
            </w:r>
          </w:p>
        </w:tc>
        <w:tc>
          <w:tcPr>
            <w:tcW w:w="5737" w:type="dxa"/>
            <w:tcBorders>
              <w:top w:val="nil"/>
              <w:left w:val="nil"/>
              <w:right w:val="nil"/>
            </w:tcBorders>
            <w:shd w:val="clear" w:color="auto" w:fill="E7E6E6" w:themeFill="background2"/>
            <w:tcMar>
              <w:top w:w="72" w:type="dxa"/>
              <w:left w:w="144" w:type="dxa"/>
              <w:bottom w:w="72" w:type="dxa"/>
              <w:right w:w="144" w:type="dxa"/>
            </w:tcMar>
          </w:tcPr>
          <w:p w14:paraId="45DB75A2" w14:textId="05A5144F" w:rsidR="009B3711" w:rsidRPr="00E23536" w:rsidRDefault="003E0326" w:rsidP="003B0F7E">
            <w:pPr>
              <w:rPr>
                <w:sz w:val="24"/>
                <w:szCs w:val="24"/>
              </w:rPr>
            </w:pPr>
            <w:r>
              <w:rPr>
                <w:sz w:val="24"/>
                <w:szCs w:val="24"/>
              </w:rPr>
              <w:t>T</w:t>
            </w:r>
            <w:r w:rsidR="009B3711">
              <w:rPr>
                <w:sz w:val="24"/>
                <w:szCs w:val="24"/>
              </w:rPr>
              <w:t>o assess whether lower UT doctors have patients with shorter stay lengths (</w:t>
            </w:r>
            <w:proofErr w:type="gramStart"/>
            <w:r w:rsidR="009B3711">
              <w:rPr>
                <w:sz w:val="24"/>
                <w:szCs w:val="24"/>
              </w:rPr>
              <w:t>i.e.</w:t>
            </w:r>
            <w:proofErr w:type="gramEnd"/>
            <w:r w:rsidR="009B3711">
              <w:rPr>
                <w:sz w:val="24"/>
                <w:szCs w:val="24"/>
              </w:rPr>
              <w:t xml:space="preserve"> indicating they were less sick)</w:t>
            </w:r>
            <w:r>
              <w:rPr>
                <w:sz w:val="24"/>
                <w:szCs w:val="24"/>
              </w:rPr>
              <w:t xml:space="preserve"> (</w:t>
            </w:r>
            <w:r w:rsidR="00817A95">
              <w:rPr>
                <w:sz w:val="24"/>
                <w:szCs w:val="24"/>
              </w:rPr>
              <w:t>outcome variable</w:t>
            </w:r>
            <w:r>
              <w:rPr>
                <w:sz w:val="24"/>
                <w:szCs w:val="24"/>
              </w:rPr>
              <w:t>)</w:t>
            </w:r>
          </w:p>
        </w:tc>
      </w:tr>
      <w:tr w:rsidR="009B3711" w:rsidRPr="00E23536" w14:paraId="2FB212C3"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487DCB00"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1CE189DB" w14:textId="77777777" w:rsidR="009B3711" w:rsidRDefault="009B3711" w:rsidP="00D2165C">
            <w:pPr>
              <w:rPr>
                <w:b/>
                <w:bCs/>
                <w:i/>
                <w:iCs/>
                <w:sz w:val="24"/>
                <w:szCs w:val="24"/>
              </w:rPr>
            </w:pP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13725BA5" w14:textId="0B902443" w:rsidR="009B3711" w:rsidRDefault="009B3711" w:rsidP="00D2165C">
            <w:pPr>
              <w:rPr>
                <w:sz w:val="24"/>
                <w:szCs w:val="24"/>
              </w:rPr>
            </w:pPr>
            <w:r>
              <w:rPr>
                <w:i/>
                <w:iCs/>
                <w:sz w:val="24"/>
                <w:szCs w:val="24"/>
              </w:rPr>
              <w:t>n</w:t>
            </w:r>
            <w:r>
              <w:rPr>
                <w:sz w:val="24"/>
                <w:szCs w:val="24"/>
              </w:rPr>
              <w:t xml:space="preserve"> of tests (across several types) ordered for the patient*</w:t>
            </w:r>
            <w:r w:rsidR="00647F8F">
              <w:rPr>
                <w:sz w:val="24"/>
                <w:szCs w:val="24"/>
              </w:rPr>
              <w:t>*</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25328E8D" w14:textId="73FF50A0" w:rsidR="009B3711" w:rsidRDefault="009B3711" w:rsidP="00D2165C">
            <w:pPr>
              <w:rPr>
                <w:sz w:val="24"/>
                <w:szCs w:val="24"/>
              </w:rPr>
            </w:pPr>
            <w:r>
              <w:rPr>
                <w:sz w:val="24"/>
                <w:szCs w:val="24"/>
              </w:rPr>
              <w:t>Record extraction</w:t>
            </w:r>
          </w:p>
        </w:tc>
        <w:tc>
          <w:tcPr>
            <w:tcW w:w="5737" w:type="dxa"/>
            <w:vMerge w:val="restart"/>
            <w:tcBorders>
              <w:top w:val="nil"/>
              <w:left w:val="nil"/>
              <w:right w:val="nil"/>
            </w:tcBorders>
            <w:shd w:val="clear" w:color="auto" w:fill="E7E6E6" w:themeFill="background2"/>
            <w:tcMar>
              <w:top w:w="72" w:type="dxa"/>
              <w:left w:w="144" w:type="dxa"/>
              <w:bottom w:w="72" w:type="dxa"/>
              <w:right w:w="144" w:type="dxa"/>
            </w:tcMar>
          </w:tcPr>
          <w:p w14:paraId="79B8556C" w14:textId="171C936A" w:rsidR="009B3711" w:rsidRPr="00E23536" w:rsidRDefault="003E0326" w:rsidP="003B0F7E">
            <w:pPr>
              <w:rPr>
                <w:sz w:val="24"/>
                <w:szCs w:val="24"/>
              </w:rPr>
            </w:pPr>
            <w:r>
              <w:rPr>
                <w:sz w:val="24"/>
                <w:szCs w:val="24"/>
              </w:rPr>
              <w:t>T</w:t>
            </w:r>
            <w:r w:rsidR="009B3711">
              <w:rPr>
                <w:sz w:val="24"/>
                <w:szCs w:val="24"/>
              </w:rPr>
              <w:t>o assess whether higher UT doctors order fewer tests/treatments</w:t>
            </w:r>
            <w:r>
              <w:rPr>
                <w:sz w:val="24"/>
                <w:szCs w:val="24"/>
              </w:rPr>
              <w:t xml:space="preserve"> (</w:t>
            </w:r>
            <w:r w:rsidR="00817A95">
              <w:rPr>
                <w:sz w:val="24"/>
                <w:szCs w:val="24"/>
              </w:rPr>
              <w:t>outcome variables</w:t>
            </w:r>
            <w:r>
              <w:rPr>
                <w:sz w:val="24"/>
                <w:szCs w:val="24"/>
              </w:rPr>
              <w:t>)</w:t>
            </w:r>
          </w:p>
        </w:tc>
      </w:tr>
      <w:tr w:rsidR="009B3711" w:rsidRPr="00E23536" w14:paraId="77B1C19D"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6BAD8784" w14:textId="77777777" w:rsidR="009B3711" w:rsidRPr="00E23536" w:rsidRDefault="009B3711"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7B34C870" w14:textId="77777777" w:rsidR="009B3711" w:rsidRDefault="009B3711" w:rsidP="00D2165C">
            <w:pPr>
              <w:rPr>
                <w:b/>
                <w:bCs/>
                <w:i/>
                <w:iCs/>
                <w:sz w:val="24"/>
                <w:szCs w:val="24"/>
              </w:rPr>
            </w:pPr>
          </w:p>
        </w:tc>
        <w:tc>
          <w:tcPr>
            <w:tcW w:w="5103" w:type="dxa"/>
            <w:tcBorders>
              <w:top w:val="nil"/>
              <w:left w:val="nil"/>
              <w:right w:val="nil"/>
            </w:tcBorders>
            <w:shd w:val="clear" w:color="auto" w:fill="E7E6E6" w:themeFill="background2"/>
            <w:tcMar>
              <w:top w:w="72" w:type="dxa"/>
              <w:left w:w="144" w:type="dxa"/>
              <w:bottom w:w="72" w:type="dxa"/>
              <w:right w:w="144" w:type="dxa"/>
            </w:tcMar>
          </w:tcPr>
          <w:p w14:paraId="32FA69B3" w14:textId="5A22FEA7" w:rsidR="009B3711" w:rsidRDefault="009B3711" w:rsidP="00D2165C">
            <w:pPr>
              <w:rPr>
                <w:sz w:val="24"/>
                <w:szCs w:val="24"/>
              </w:rPr>
            </w:pPr>
            <w:r>
              <w:rPr>
                <w:i/>
                <w:iCs/>
                <w:sz w:val="24"/>
                <w:szCs w:val="24"/>
              </w:rPr>
              <w:t>n</w:t>
            </w:r>
            <w:r>
              <w:rPr>
                <w:sz w:val="24"/>
                <w:szCs w:val="24"/>
              </w:rPr>
              <w:t xml:space="preserve"> of treatments (across several types) ordered for the patient*</w:t>
            </w:r>
            <w:r w:rsidR="00647F8F">
              <w:rPr>
                <w:sz w:val="24"/>
                <w:szCs w:val="24"/>
              </w:rPr>
              <w:t>*</w:t>
            </w:r>
          </w:p>
        </w:tc>
        <w:tc>
          <w:tcPr>
            <w:tcW w:w="4669" w:type="dxa"/>
            <w:tcBorders>
              <w:top w:val="nil"/>
              <w:left w:val="nil"/>
              <w:right w:val="nil"/>
            </w:tcBorders>
            <w:shd w:val="clear" w:color="auto" w:fill="E7E6E6" w:themeFill="background2"/>
            <w:tcMar>
              <w:top w:w="72" w:type="dxa"/>
              <w:left w:w="144" w:type="dxa"/>
              <w:bottom w:w="72" w:type="dxa"/>
              <w:right w:w="144" w:type="dxa"/>
            </w:tcMar>
          </w:tcPr>
          <w:p w14:paraId="4BB5B8FD" w14:textId="31E28BF6" w:rsidR="009B3711" w:rsidRDefault="009B3711" w:rsidP="00D2165C">
            <w:pPr>
              <w:rPr>
                <w:sz w:val="24"/>
                <w:szCs w:val="24"/>
              </w:rPr>
            </w:pPr>
            <w:r>
              <w:rPr>
                <w:sz w:val="24"/>
                <w:szCs w:val="24"/>
              </w:rPr>
              <w:t>Record extraction</w:t>
            </w:r>
          </w:p>
        </w:tc>
        <w:tc>
          <w:tcPr>
            <w:tcW w:w="5737" w:type="dxa"/>
            <w:vMerge/>
            <w:tcBorders>
              <w:left w:val="nil"/>
              <w:right w:val="nil"/>
            </w:tcBorders>
            <w:shd w:val="clear" w:color="auto" w:fill="E7E6E6" w:themeFill="background2"/>
            <w:tcMar>
              <w:top w:w="72" w:type="dxa"/>
              <w:left w:w="144" w:type="dxa"/>
              <w:bottom w:w="72" w:type="dxa"/>
              <w:right w:w="144" w:type="dxa"/>
            </w:tcMar>
          </w:tcPr>
          <w:p w14:paraId="6AD7E67A" w14:textId="77777777" w:rsidR="009B3711" w:rsidRPr="00E23536" w:rsidRDefault="009B3711" w:rsidP="003B0F7E">
            <w:pPr>
              <w:rPr>
                <w:sz w:val="24"/>
                <w:szCs w:val="24"/>
              </w:rPr>
            </w:pPr>
          </w:p>
        </w:tc>
      </w:tr>
      <w:tr w:rsidR="00441710" w:rsidRPr="00E23536" w14:paraId="2957AD11"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46ABC521" w14:textId="77777777" w:rsidR="00441710" w:rsidRPr="00E23536" w:rsidRDefault="00441710"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46B6503D" w14:textId="63885B0C" w:rsidR="00441710" w:rsidRDefault="00441710" w:rsidP="00D2165C">
            <w:pPr>
              <w:rPr>
                <w:b/>
                <w:bCs/>
                <w:i/>
                <w:iCs/>
                <w:sz w:val="24"/>
                <w:szCs w:val="24"/>
              </w:rPr>
            </w:pPr>
            <w:r>
              <w:rPr>
                <w:b/>
                <w:bCs/>
                <w:i/>
                <w:iCs/>
                <w:sz w:val="24"/>
                <w:szCs w:val="24"/>
              </w:rPr>
              <w:t>Health outcomes</w:t>
            </w: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5B31186A" w14:textId="48445F88" w:rsidR="00441710" w:rsidRDefault="00441710" w:rsidP="00D2165C">
            <w:pPr>
              <w:rPr>
                <w:sz w:val="24"/>
                <w:szCs w:val="24"/>
              </w:rPr>
            </w:pPr>
            <w:r>
              <w:rPr>
                <w:sz w:val="24"/>
                <w:szCs w:val="24"/>
              </w:rPr>
              <w:t>7-day</w:t>
            </w:r>
            <w:r w:rsidR="000B09F3">
              <w:rPr>
                <w:sz w:val="24"/>
                <w:szCs w:val="24"/>
              </w:rPr>
              <w:t>, 14 and 30-day</w:t>
            </w:r>
            <w:r>
              <w:rPr>
                <w:sz w:val="24"/>
                <w:szCs w:val="24"/>
              </w:rPr>
              <w:t xml:space="preserve"> readmission amongst </w:t>
            </w:r>
            <w:r>
              <w:rPr>
                <w:i/>
                <w:iCs/>
                <w:sz w:val="24"/>
                <w:szCs w:val="24"/>
              </w:rPr>
              <w:t>non</w:t>
            </w:r>
            <w:r>
              <w:rPr>
                <w:sz w:val="24"/>
                <w:szCs w:val="24"/>
              </w:rPr>
              <w:t xml:space="preserve">-admitted patients (proxy for adverse </w:t>
            </w:r>
            <w:proofErr w:type="gramStart"/>
            <w:r>
              <w:rPr>
                <w:sz w:val="24"/>
                <w:szCs w:val="24"/>
              </w:rPr>
              <w:t>events)*</w:t>
            </w:r>
            <w:proofErr w:type="gramEnd"/>
            <w:r>
              <w:rPr>
                <w:sz w:val="24"/>
                <w:szCs w:val="24"/>
              </w:rPr>
              <w:t>*</w:t>
            </w:r>
            <w:r w:rsidR="00FA68D9">
              <w:rPr>
                <w:sz w:val="24"/>
                <w:szCs w:val="24"/>
              </w:rPr>
              <w:t>*</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058275B3" w14:textId="7FF1BA88" w:rsidR="00441710" w:rsidRDefault="00441710" w:rsidP="00D2165C">
            <w:pPr>
              <w:rPr>
                <w:sz w:val="24"/>
                <w:szCs w:val="24"/>
              </w:rPr>
            </w:pPr>
            <w:r>
              <w:rPr>
                <w:sz w:val="24"/>
                <w:szCs w:val="24"/>
              </w:rPr>
              <w:t>Record extraction</w:t>
            </w:r>
          </w:p>
        </w:tc>
        <w:tc>
          <w:tcPr>
            <w:tcW w:w="5737" w:type="dxa"/>
            <w:vMerge w:val="restart"/>
            <w:tcBorders>
              <w:top w:val="nil"/>
              <w:left w:val="nil"/>
              <w:right w:val="nil"/>
            </w:tcBorders>
            <w:shd w:val="clear" w:color="auto" w:fill="FFFFFF" w:themeFill="background1"/>
            <w:tcMar>
              <w:top w:w="72" w:type="dxa"/>
              <w:left w:w="144" w:type="dxa"/>
              <w:bottom w:w="72" w:type="dxa"/>
              <w:right w:w="144" w:type="dxa"/>
            </w:tcMar>
          </w:tcPr>
          <w:p w14:paraId="45820DC9" w14:textId="49E082D3" w:rsidR="00441710" w:rsidRPr="00E23536" w:rsidRDefault="00817A95" w:rsidP="003B0F7E">
            <w:pPr>
              <w:rPr>
                <w:sz w:val="24"/>
                <w:szCs w:val="24"/>
              </w:rPr>
            </w:pPr>
            <w:r>
              <w:rPr>
                <w:sz w:val="24"/>
                <w:szCs w:val="24"/>
              </w:rPr>
              <w:t xml:space="preserve">To </w:t>
            </w:r>
            <w:r w:rsidR="00441710">
              <w:rPr>
                <w:sz w:val="24"/>
                <w:szCs w:val="24"/>
              </w:rPr>
              <w:t>assess whether patients treated by higher UT doctors have higher adverse event rates</w:t>
            </w:r>
            <w:r>
              <w:rPr>
                <w:sz w:val="24"/>
                <w:szCs w:val="24"/>
              </w:rPr>
              <w:t xml:space="preserve"> (outcome variable)</w:t>
            </w:r>
          </w:p>
        </w:tc>
      </w:tr>
      <w:tr w:rsidR="00441710" w:rsidRPr="00E23536" w14:paraId="3AC5F029" w14:textId="77777777" w:rsidTr="00520627">
        <w:trPr>
          <w:cantSplit/>
          <w:trHeight w:val="227"/>
          <w:jc w:val="center"/>
        </w:trPr>
        <w:tc>
          <w:tcPr>
            <w:tcW w:w="1843" w:type="dxa"/>
            <w:tcBorders>
              <w:top w:val="nil"/>
              <w:left w:val="nil"/>
              <w:right w:val="nil"/>
            </w:tcBorders>
            <w:shd w:val="clear" w:color="auto" w:fill="FFFFFF" w:themeFill="background1"/>
            <w:tcMar>
              <w:top w:w="72" w:type="dxa"/>
              <w:left w:w="144" w:type="dxa"/>
              <w:bottom w:w="72" w:type="dxa"/>
              <w:right w:w="144" w:type="dxa"/>
            </w:tcMar>
          </w:tcPr>
          <w:p w14:paraId="686A4220" w14:textId="77777777" w:rsidR="00441710" w:rsidRPr="00E23536" w:rsidRDefault="00441710" w:rsidP="00D2165C">
            <w:pPr>
              <w:rPr>
                <w:sz w:val="24"/>
                <w:szCs w:val="24"/>
              </w:rPr>
            </w:pPr>
          </w:p>
        </w:tc>
        <w:tc>
          <w:tcPr>
            <w:tcW w:w="3827" w:type="dxa"/>
            <w:tcBorders>
              <w:top w:val="nil"/>
              <w:left w:val="nil"/>
              <w:right w:val="nil"/>
            </w:tcBorders>
            <w:shd w:val="clear" w:color="auto" w:fill="FFFFFF" w:themeFill="background1"/>
            <w:tcMar>
              <w:top w:w="72" w:type="dxa"/>
              <w:left w:w="144" w:type="dxa"/>
              <w:bottom w:w="72" w:type="dxa"/>
              <w:right w:w="144" w:type="dxa"/>
            </w:tcMar>
          </w:tcPr>
          <w:p w14:paraId="4F77C753" w14:textId="77777777" w:rsidR="00441710" w:rsidRDefault="00441710" w:rsidP="00D2165C">
            <w:pPr>
              <w:rPr>
                <w:b/>
                <w:bCs/>
                <w:i/>
                <w:iCs/>
                <w:sz w:val="24"/>
                <w:szCs w:val="24"/>
              </w:rPr>
            </w:pPr>
          </w:p>
        </w:tc>
        <w:tc>
          <w:tcPr>
            <w:tcW w:w="5103" w:type="dxa"/>
            <w:tcBorders>
              <w:top w:val="nil"/>
              <w:left w:val="nil"/>
              <w:right w:val="nil"/>
            </w:tcBorders>
            <w:shd w:val="clear" w:color="auto" w:fill="FFFFFF" w:themeFill="background1"/>
            <w:tcMar>
              <w:top w:w="72" w:type="dxa"/>
              <w:left w:w="144" w:type="dxa"/>
              <w:bottom w:w="72" w:type="dxa"/>
              <w:right w:w="144" w:type="dxa"/>
            </w:tcMar>
          </w:tcPr>
          <w:p w14:paraId="4126A51A" w14:textId="71212CE0" w:rsidR="00441710" w:rsidRDefault="00441710" w:rsidP="00D2165C">
            <w:pPr>
              <w:rPr>
                <w:sz w:val="24"/>
                <w:szCs w:val="24"/>
              </w:rPr>
            </w:pPr>
            <w:r>
              <w:rPr>
                <w:sz w:val="24"/>
                <w:szCs w:val="24"/>
              </w:rPr>
              <w:t>7-day</w:t>
            </w:r>
            <w:r w:rsidR="000B09F3">
              <w:rPr>
                <w:sz w:val="24"/>
                <w:szCs w:val="24"/>
              </w:rPr>
              <w:t>, 14 and 30-day</w:t>
            </w:r>
            <w:r>
              <w:rPr>
                <w:sz w:val="24"/>
                <w:szCs w:val="24"/>
              </w:rPr>
              <w:t xml:space="preserve"> reattendance amongst </w:t>
            </w:r>
            <w:r>
              <w:rPr>
                <w:i/>
                <w:iCs/>
                <w:sz w:val="24"/>
                <w:szCs w:val="24"/>
              </w:rPr>
              <w:t>non</w:t>
            </w:r>
            <w:r>
              <w:rPr>
                <w:sz w:val="24"/>
                <w:szCs w:val="24"/>
              </w:rPr>
              <w:t xml:space="preserve">-admitted patients (proxy for adverse </w:t>
            </w:r>
            <w:proofErr w:type="gramStart"/>
            <w:r>
              <w:rPr>
                <w:sz w:val="24"/>
                <w:szCs w:val="24"/>
              </w:rPr>
              <w:t>events)*</w:t>
            </w:r>
            <w:proofErr w:type="gramEnd"/>
            <w:r>
              <w:rPr>
                <w:sz w:val="24"/>
                <w:szCs w:val="24"/>
              </w:rPr>
              <w:t>*</w:t>
            </w:r>
            <w:r w:rsidR="00FA68D9">
              <w:rPr>
                <w:sz w:val="24"/>
                <w:szCs w:val="24"/>
              </w:rPr>
              <w:t>*</w:t>
            </w:r>
          </w:p>
        </w:tc>
        <w:tc>
          <w:tcPr>
            <w:tcW w:w="4669" w:type="dxa"/>
            <w:tcBorders>
              <w:top w:val="nil"/>
              <w:left w:val="nil"/>
              <w:right w:val="nil"/>
            </w:tcBorders>
            <w:shd w:val="clear" w:color="auto" w:fill="FFFFFF" w:themeFill="background1"/>
            <w:tcMar>
              <w:top w:w="72" w:type="dxa"/>
              <w:left w:w="144" w:type="dxa"/>
              <w:bottom w:w="72" w:type="dxa"/>
              <w:right w:w="144" w:type="dxa"/>
            </w:tcMar>
          </w:tcPr>
          <w:p w14:paraId="0298AA25" w14:textId="5186365C" w:rsidR="00441710" w:rsidRDefault="00441710" w:rsidP="00D2165C">
            <w:pPr>
              <w:rPr>
                <w:sz w:val="24"/>
                <w:szCs w:val="24"/>
              </w:rPr>
            </w:pPr>
            <w:r>
              <w:rPr>
                <w:sz w:val="24"/>
                <w:szCs w:val="24"/>
              </w:rPr>
              <w:t>Record extraction</w:t>
            </w:r>
          </w:p>
        </w:tc>
        <w:tc>
          <w:tcPr>
            <w:tcW w:w="5737" w:type="dxa"/>
            <w:vMerge/>
            <w:tcBorders>
              <w:left w:val="nil"/>
              <w:right w:val="nil"/>
            </w:tcBorders>
            <w:shd w:val="clear" w:color="auto" w:fill="E7E6E6" w:themeFill="background2"/>
            <w:tcMar>
              <w:top w:w="72" w:type="dxa"/>
              <w:left w:w="144" w:type="dxa"/>
              <w:bottom w:w="72" w:type="dxa"/>
              <w:right w:w="144" w:type="dxa"/>
            </w:tcMar>
            <w:vAlign w:val="center"/>
          </w:tcPr>
          <w:p w14:paraId="35C3FCCC" w14:textId="29C87844" w:rsidR="00441710" w:rsidRDefault="00441710" w:rsidP="00441710">
            <w:pPr>
              <w:rPr>
                <w:sz w:val="24"/>
                <w:szCs w:val="24"/>
              </w:rPr>
            </w:pPr>
          </w:p>
        </w:tc>
      </w:tr>
      <w:tr w:rsidR="00441710" w:rsidRPr="00E23536" w14:paraId="0FEE408B" w14:textId="77777777" w:rsidTr="00520627">
        <w:trPr>
          <w:cantSplit/>
          <w:trHeight w:val="227"/>
          <w:jc w:val="center"/>
        </w:trPr>
        <w:tc>
          <w:tcPr>
            <w:tcW w:w="1843"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34196D60" w14:textId="77777777" w:rsidR="00441710" w:rsidRPr="00E23536" w:rsidRDefault="00441710" w:rsidP="00D2165C">
            <w:pPr>
              <w:rPr>
                <w:sz w:val="24"/>
                <w:szCs w:val="24"/>
              </w:rPr>
            </w:pPr>
          </w:p>
        </w:tc>
        <w:tc>
          <w:tcPr>
            <w:tcW w:w="3827"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4E85CCB9" w14:textId="77777777" w:rsidR="00441710" w:rsidRDefault="00441710" w:rsidP="00D2165C">
            <w:pPr>
              <w:rPr>
                <w:b/>
                <w:bCs/>
                <w:i/>
                <w:iCs/>
                <w:sz w:val="24"/>
                <w:szCs w:val="24"/>
              </w:rPr>
            </w:pPr>
          </w:p>
        </w:tc>
        <w:tc>
          <w:tcPr>
            <w:tcW w:w="5103"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7E0BAEAB" w14:textId="518A426A" w:rsidR="00441710" w:rsidRDefault="00441710" w:rsidP="00D2165C">
            <w:pPr>
              <w:rPr>
                <w:sz w:val="24"/>
                <w:szCs w:val="24"/>
              </w:rPr>
            </w:pPr>
            <w:r>
              <w:rPr>
                <w:sz w:val="24"/>
                <w:szCs w:val="24"/>
              </w:rPr>
              <w:t xml:space="preserve">7, 14 and 30-day mortality amongst </w:t>
            </w:r>
            <w:r>
              <w:rPr>
                <w:i/>
                <w:iCs/>
                <w:sz w:val="24"/>
                <w:szCs w:val="24"/>
              </w:rPr>
              <w:t>non</w:t>
            </w:r>
            <w:r>
              <w:rPr>
                <w:sz w:val="24"/>
                <w:szCs w:val="24"/>
              </w:rPr>
              <w:t>-admitted patients**</w:t>
            </w:r>
            <w:r w:rsidR="00FA68D9">
              <w:rPr>
                <w:sz w:val="24"/>
                <w:szCs w:val="24"/>
              </w:rPr>
              <w:t>*</w:t>
            </w:r>
          </w:p>
        </w:tc>
        <w:tc>
          <w:tcPr>
            <w:tcW w:w="4669" w:type="dxa"/>
            <w:tcBorders>
              <w:top w:val="nil"/>
              <w:left w:val="nil"/>
              <w:bottom w:val="single" w:sz="4" w:space="0" w:color="auto"/>
              <w:right w:val="nil"/>
            </w:tcBorders>
            <w:shd w:val="clear" w:color="auto" w:fill="FFFFFF" w:themeFill="background1"/>
            <w:tcMar>
              <w:top w:w="72" w:type="dxa"/>
              <w:left w:w="144" w:type="dxa"/>
              <w:bottom w:w="72" w:type="dxa"/>
              <w:right w:w="144" w:type="dxa"/>
            </w:tcMar>
          </w:tcPr>
          <w:p w14:paraId="2138D1AE" w14:textId="3C9F103C" w:rsidR="00441710" w:rsidRDefault="00441710" w:rsidP="00D2165C">
            <w:pPr>
              <w:rPr>
                <w:sz w:val="24"/>
                <w:szCs w:val="24"/>
              </w:rPr>
            </w:pPr>
            <w:r>
              <w:rPr>
                <w:sz w:val="24"/>
                <w:szCs w:val="24"/>
              </w:rPr>
              <w:t>Record extraction</w:t>
            </w:r>
          </w:p>
        </w:tc>
        <w:tc>
          <w:tcPr>
            <w:tcW w:w="5737" w:type="dxa"/>
            <w:vMerge/>
            <w:tcBorders>
              <w:left w:val="nil"/>
              <w:bottom w:val="single" w:sz="4" w:space="0" w:color="auto"/>
              <w:right w:val="nil"/>
            </w:tcBorders>
            <w:shd w:val="clear" w:color="auto" w:fill="E7E6E6" w:themeFill="background2"/>
            <w:tcMar>
              <w:top w:w="72" w:type="dxa"/>
              <w:left w:w="144" w:type="dxa"/>
              <w:bottom w:w="72" w:type="dxa"/>
              <w:right w:w="144" w:type="dxa"/>
            </w:tcMar>
            <w:vAlign w:val="center"/>
          </w:tcPr>
          <w:p w14:paraId="339255B1" w14:textId="77777777" w:rsidR="00441710" w:rsidRPr="00E23536" w:rsidRDefault="00441710" w:rsidP="00441710">
            <w:pPr>
              <w:rPr>
                <w:sz w:val="24"/>
                <w:szCs w:val="24"/>
              </w:rPr>
            </w:pPr>
          </w:p>
        </w:tc>
      </w:tr>
      <w:tr w:rsidR="00441710" w:rsidRPr="00E23536" w14:paraId="733D0EF6" w14:textId="77777777" w:rsidTr="009B0BEA">
        <w:trPr>
          <w:cantSplit/>
          <w:trHeight w:val="23"/>
          <w:jc w:val="center"/>
        </w:trPr>
        <w:tc>
          <w:tcPr>
            <w:tcW w:w="21179" w:type="dxa"/>
            <w:gridSpan w:val="5"/>
            <w:tcBorders>
              <w:top w:val="single" w:sz="4" w:space="0" w:color="auto"/>
              <w:left w:val="nil"/>
              <w:right w:val="nil"/>
            </w:tcBorders>
            <w:shd w:val="clear" w:color="auto" w:fill="auto"/>
            <w:tcMar>
              <w:top w:w="72" w:type="dxa"/>
              <w:left w:w="144" w:type="dxa"/>
              <w:bottom w:w="72" w:type="dxa"/>
              <w:right w:w="144" w:type="dxa"/>
            </w:tcMar>
          </w:tcPr>
          <w:p w14:paraId="78EB3AD6" w14:textId="0098FD4D" w:rsidR="00441710" w:rsidRPr="00E23536" w:rsidRDefault="00033B18" w:rsidP="00441710">
            <w:pPr>
              <w:rPr>
                <w:sz w:val="24"/>
                <w:szCs w:val="24"/>
              </w:rPr>
            </w:pPr>
            <w:r>
              <w:rPr>
                <w:i/>
                <w:iCs/>
                <w:sz w:val="24"/>
                <w:szCs w:val="24"/>
              </w:rPr>
              <w:t>Note</w:t>
            </w:r>
            <w:r>
              <w:rPr>
                <w:sz w:val="24"/>
                <w:szCs w:val="24"/>
              </w:rPr>
              <w:t xml:space="preserve">. </w:t>
            </w:r>
            <w:r w:rsidR="009D2AF6">
              <w:rPr>
                <w:i/>
                <w:iCs/>
                <w:sz w:val="24"/>
                <w:szCs w:val="24"/>
              </w:rPr>
              <w:t>*</w:t>
            </w:r>
            <w:r w:rsidR="00441710">
              <w:rPr>
                <w:sz w:val="24"/>
                <w:szCs w:val="24"/>
              </w:rPr>
              <w:t>The patient-level data extraction variables outlined above are a simplified overview; many checks for data quality are included in the form (Appendix B, which includes a written item guide).</w:t>
            </w:r>
            <w:r w:rsidR="00647F8F">
              <w:rPr>
                <w:sz w:val="24"/>
                <w:szCs w:val="24"/>
              </w:rPr>
              <w:t xml:space="preserve"> The </w:t>
            </w:r>
            <w:r w:rsidR="00B96847">
              <w:rPr>
                <w:sz w:val="24"/>
                <w:szCs w:val="24"/>
              </w:rPr>
              <w:t xml:space="preserve">present </w:t>
            </w:r>
            <w:r w:rsidR="00647F8F">
              <w:rPr>
                <w:sz w:val="24"/>
                <w:szCs w:val="24"/>
              </w:rPr>
              <w:t>author is also in talks with their work team’s health economists in order to convert outcomes into approximate monetary values</w:t>
            </w:r>
            <w:r w:rsidR="00FB56CD">
              <w:rPr>
                <w:sz w:val="24"/>
                <w:szCs w:val="24"/>
              </w:rPr>
              <w:t xml:space="preserve">; </w:t>
            </w:r>
            <w:r w:rsidR="00441710">
              <w:rPr>
                <w:sz w:val="24"/>
                <w:szCs w:val="24"/>
              </w:rPr>
              <w:t>*</w:t>
            </w:r>
            <w:r w:rsidR="00FA68D9">
              <w:rPr>
                <w:sz w:val="24"/>
                <w:szCs w:val="24"/>
              </w:rPr>
              <w:t>*</w:t>
            </w:r>
            <w:r w:rsidR="00441710">
              <w:rPr>
                <w:sz w:val="24"/>
                <w:szCs w:val="24"/>
              </w:rPr>
              <w:t>O</w:t>
            </w:r>
            <w:r w:rsidR="00441710" w:rsidRPr="00475D75">
              <w:rPr>
                <w:sz w:val="24"/>
                <w:szCs w:val="24"/>
              </w:rPr>
              <w:t>ne important item in the data extraction form assesses contamination; that is, whether there was any written evidence in the patient notes that the treating doctor deferred their decision to admit each patient, or likewise for the order of treatment and tests</w:t>
            </w:r>
            <w:r w:rsidR="00441710">
              <w:rPr>
                <w:sz w:val="24"/>
                <w:szCs w:val="24"/>
              </w:rPr>
              <w:t xml:space="preserve"> - data will be analysed with/without ‘contaminated’ doctor-patient decision pairs</w:t>
            </w:r>
            <w:r w:rsidR="00FB56CD">
              <w:rPr>
                <w:sz w:val="24"/>
                <w:szCs w:val="24"/>
              </w:rPr>
              <w:t xml:space="preserve">; </w:t>
            </w:r>
            <w:r w:rsidR="00441710">
              <w:rPr>
                <w:sz w:val="24"/>
                <w:szCs w:val="24"/>
              </w:rPr>
              <w:t>**</w:t>
            </w:r>
            <w:r w:rsidR="00FA68D9">
              <w:rPr>
                <w:sz w:val="24"/>
                <w:szCs w:val="24"/>
              </w:rPr>
              <w:t>*</w:t>
            </w:r>
            <w:r w:rsidR="00441710">
              <w:rPr>
                <w:sz w:val="24"/>
                <w:szCs w:val="24"/>
              </w:rPr>
              <w:t>At some sites, it may be possible to use Connected Health Cities data to extract more proxy patient health outcomes (e.g. GP visits</w:t>
            </w:r>
            <w:r w:rsidR="00C407E9">
              <w:rPr>
                <w:sz w:val="24"/>
                <w:szCs w:val="24"/>
              </w:rPr>
              <w:t>, calls to emergency services</w:t>
            </w:r>
            <w:r w:rsidR="00441710">
              <w:rPr>
                <w:sz w:val="24"/>
                <w:szCs w:val="24"/>
              </w:rPr>
              <w:t>).</w:t>
            </w:r>
          </w:p>
        </w:tc>
      </w:tr>
    </w:tbl>
    <w:p w14:paraId="72820C07" w14:textId="77777777" w:rsidR="00FF5A15" w:rsidRDefault="00FF5A15" w:rsidP="00BD3A6A">
      <w:pPr>
        <w:spacing w:line="360" w:lineRule="auto"/>
        <w:jc w:val="both"/>
        <w:rPr>
          <w:b/>
          <w:bCs/>
          <w:i/>
          <w:iCs/>
          <w:sz w:val="24"/>
          <w:szCs w:val="24"/>
        </w:rPr>
      </w:pPr>
    </w:p>
    <w:p w14:paraId="5FD30972" w14:textId="77777777" w:rsidR="00FF5A15" w:rsidRDefault="00FF5A15" w:rsidP="00BD3A6A">
      <w:pPr>
        <w:spacing w:line="360" w:lineRule="auto"/>
        <w:jc w:val="both"/>
        <w:rPr>
          <w:b/>
          <w:bCs/>
          <w:i/>
          <w:iCs/>
          <w:sz w:val="24"/>
          <w:szCs w:val="24"/>
        </w:rPr>
      </w:pPr>
    </w:p>
    <w:p w14:paraId="2A318E7C" w14:textId="77777777" w:rsidR="00FF5A15" w:rsidRDefault="00FF5A15" w:rsidP="00BD3A6A">
      <w:pPr>
        <w:spacing w:line="360" w:lineRule="auto"/>
        <w:jc w:val="both"/>
        <w:rPr>
          <w:b/>
          <w:bCs/>
          <w:i/>
          <w:iCs/>
          <w:sz w:val="24"/>
          <w:szCs w:val="24"/>
        </w:rPr>
      </w:pPr>
    </w:p>
    <w:p w14:paraId="46B260E6" w14:textId="77777777" w:rsidR="00FF5A15" w:rsidRDefault="00FF5A15" w:rsidP="00BD3A6A">
      <w:pPr>
        <w:spacing w:line="360" w:lineRule="auto"/>
        <w:jc w:val="both"/>
        <w:rPr>
          <w:b/>
          <w:bCs/>
          <w:i/>
          <w:iCs/>
          <w:sz w:val="24"/>
          <w:szCs w:val="24"/>
        </w:rPr>
      </w:pPr>
    </w:p>
    <w:p w14:paraId="53A48859" w14:textId="77777777" w:rsidR="00FF5A15" w:rsidRDefault="00FF5A15" w:rsidP="00BD3A6A">
      <w:pPr>
        <w:spacing w:line="360" w:lineRule="auto"/>
        <w:jc w:val="both"/>
        <w:rPr>
          <w:b/>
          <w:bCs/>
          <w:i/>
          <w:iCs/>
          <w:sz w:val="24"/>
          <w:szCs w:val="24"/>
        </w:rPr>
      </w:pPr>
    </w:p>
    <w:p w14:paraId="3E30AA48" w14:textId="71411AC7" w:rsidR="00FF5A15" w:rsidRDefault="00FF5A15" w:rsidP="00BD3A6A">
      <w:pPr>
        <w:spacing w:line="360" w:lineRule="auto"/>
        <w:jc w:val="both"/>
        <w:rPr>
          <w:b/>
          <w:bCs/>
          <w:i/>
          <w:iCs/>
          <w:sz w:val="24"/>
          <w:szCs w:val="24"/>
        </w:rPr>
        <w:sectPr w:rsidR="00FF5A15" w:rsidSect="007605FE">
          <w:pgSz w:w="23811" w:h="16838" w:orient="landscape" w:code="8"/>
          <w:pgMar w:top="1440" w:right="1440" w:bottom="1440" w:left="1440" w:header="708" w:footer="708" w:gutter="0"/>
          <w:cols w:space="708"/>
          <w:docGrid w:linePitch="360"/>
        </w:sectPr>
      </w:pPr>
    </w:p>
    <w:p w14:paraId="2ABAA1DA" w14:textId="2244D4E9" w:rsidR="00786122" w:rsidRDefault="00786122" w:rsidP="00BD3A6A">
      <w:pPr>
        <w:spacing w:line="360" w:lineRule="auto"/>
        <w:jc w:val="both"/>
        <w:rPr>
          <w:b/>
          <w:bCs/>
          <w:i/>
          <w:iCs/>
          <w:sz w:val="24"/>
          <w:szCs w:val="24"/>
        </w:rPr>
      </w:pPr>
      <w:r w:rsidRPr="00786122">
        <w:rPr>
          <w:noProof/>
        </w:rPr>
        <w:lastRenderedPageBreak/>
        <w:drawing>
          <wp:inline distT="0" distB="0" distL="0" distR="0" wp14:anchorId="3C2C9E11" wp14:editId="36577407">
            <wp:extent cx="5731510" cy="25958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95880"/>
                    </a:xfrm>
                    <a:prstGeom prst="rect">
                      <a:avLst/>
                    </a:prstGeom>
                  </pic:spPr>
                </pic:pic>
              </a:graphicData>
            </a:graphic>
          </wp:inline>
        </w:drawing>
      </w:r>
    </w:p>
    <w:p w14:paraId="4DA50939" w14:textId="77777777" w:rsidR="00786122" w:rsidRDefault="00786122" w:rsidP="00786122">
      <w:pPr>
        <w:jc w:val="both"/>
        <w:rPr>
          <w:b/>
          <w:bCs/>
          <w:sz w:val="28"/>
          <w:szCs w:val="28"/>
        </w:rPr>
      </w:pPr>
    </w:p>
    <w:p w14:paraId="2D16E830" w14:textId="00E789FB" w:rsidR="00786122" w:rsidRDefault="00786122" w:rsidP="00786122">
      <w:pPr>
        <w:jc w:val="both"/>
        <w:rPr>
          <w:b/>
          <w:bCs/>
          <w:sz w:val="28"/>
          <w:szCs w:val="28"/>
        </w:rPr>
      </w:pPr>
      <w:r>
        <w:rPr>
          <w:b/>
          <w:bCs/>
          <w:sz w:val="28"/>
          <w:szCs w:val="28"/>
        </w:rPr>
        <w:t xml:space="preserve">Figure 3a. </w:t>
      </w:r>
      <w:proofErr w:type="spellStart"/>
      <w:r>
        <w:rPr>
          <w:b/>
          <w:bCs/>
          <w:sz w:val="28"/>
          <w:szCs w:val="28"/>
        </w:rPr>
        <w:t>Hillen</w:t>
      </w:r>
      <w:proofErr w:type="spellEnd"/>
      <w:r>
        <w:rPr>
          <w:b/>
          <w:bCs/>
          <w:sz w:val="28"/>
          <w:szCs w:val="28"/>
        </w:rPr>
        <w:t xml:space="preserve"> et al. (2017) conceptual overview of ‘uncertainty’.</w:t>
      </w:r>
    </w:p>
    <w:p w14:paraId="45A8C3B0" w14:textId="77777777" w:rsidR="00786122" w:rsidRDefault="00786122" w:rsidP="00BD3A6A">
      <w:pPr>
        <w:spacing w:line="360" w:lineRule="auto"/>
        <w:jc w:val="both"/>
        <w:rPr>
          <w:b/>
          <w:bCs/>
          <w:i/>
          <w:iCs/>
          <w:sz w:val="24"/>
          <w:szCs w:val="24"/>
        </w:rPr>
      </w:pPr>
    </w:p>
    <w:p w14:paraId="534DDB3F" w14:textId="6894B5E5" w:rsidR="00786122" w:rsidRDefault="00786122" w:rsidP="00BD3A6A">
      <w:pPr>
        <w:spacing w:line="360" w:lineRule="auto"/>
        <w:jc w:val="both"/>
        <w:rPr>
          <w:b/>
          <w:bCs/>
          <w:i/>
          <w:iCs/>
          <w:sz w:val="24"/>
          <w:szCs w:val="24"/>
        </w:rPr>
      </w:pPr>
      <w:r>
        <w:rPr>
          <w:noProof/>
        </w:rPr>
        <w:drawing>
          <wp:inline distT="0" distB="0" distL="0" distR="0" wp14:anchorId="67E55DEF" wp14:editId="0C70987D">
            <wp:extent cx="5731510" cy="5141595"/>
            <wp:effectExtent l="0" t="0" r="2540" b="1905"/>
            <wp:docPr id="35" name="Picture 35" descr="Tolerance of uncertainty: Conceptual analysis, integrative model, and  implications for healthcare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lerance of uncertainty: Conceptual analysis, integrative model, and  implications for healthcare - ScienceDi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141595"/>
                    </a:xfrm>
                    <a:prstGeom prst="rect">
                      <a:avLst/>
                    </a:prstGeom>
                    <a:noFill/>
                    <a:ln>
                      <a:noFill/>
                    </a:ln>
                  </pic:spPr>
                </pic:pic>
              </a:graphicData>
            </a:graphic>
          </wp:inline>
        </w:drawing>
      </w:r>
    </w:p>
    <w:p w14:paraId="78A29B49" w14:textId="4C04FC0B" w:rsidR="00786122" w:rsidRPr="00AF1D86" w:rsidRDefault="00786122" w:rsidP="00AF1D86">
      <w:pPr>
        <w:jc w:val="both"/>
        <w:rPr>
          <w:b/>
          <w:bCs/>
          <w:sz w:val="28"/>
          <w:szCs w:val="28"/>
        </w:rPr>
      </w:pPr>
      <w:r>
        <w:rPr>
          <w:b/>
          <w:bCs/>
          <w:sz w:val="28"/>
          <w:szCs w:val="28"/>
        </w:rPr>
        <w:t xml:space="preserve">Figure 3b. </w:t>
      </w:r>
      <w:proofErr w:type="spellStart"/>
      <w:r>
        <w:rPr>
          <w:b/>
          <w:bCs/>
          <w:sz w:val="28"/>
          <w:szCs w:val="28"/>
        </w:rPr>
        <w:t>Hillen</w:t>
      </w:r>
      <w:proofErr w:type="spellEnd"/>
      <w:r>
        <w:rPr>
          <w:b/>
          <w:bCs/>
          <w:sz w:val="28"/>
          <w:szCs w:val="28"/>
        </w:rPr>
        <w:t xml:space="preserve"> et al. (2017) model of uncertainty tolerance.</w:t>
      </w:r>
    </w:p>
    <w:p w14:paraId="0358E129" w14:textId="77777777" w:rsidR="00786122" w:rsidRDefault="00786122" w:rsidP="00BD3A6A">
      <w:pPr>
        <w:spacing w:line="360" w:lineRule="auto"/>
        <w:jc w:val="both"/>
        <w:rPr>
          <w:b/>
          <w:bCs/>
          <w:i/>
          <w:iCs/>
          <w:sz w:val="24"/>
          <w:szCs w:val="24"/>
        </w:rPr>
        <w:sectPr w:rsidR="00786122">
          <w:pgSz w:w="11906" w:h="16838"/>
          <w:pgMar w:top="1440" w:right="1440" w:bottom="1440" w:left="1440" w:header="708" w:footer="708" w:gutter="0"/>
          <w:cols w:space="708"/>
          <w:docGrid w:linePitch="360"/>
        </w:sectPr>
      </w:pPr>
    </w:p>
    <w:p w14:paraId="2DA9D395" w14:textId="38FBB839" w:rsidR="00FD35B8" w:rsidRPr="00475D75" w:rsidRDefault="00D158FA" w:rsidP="00813BDF">
      <w:pPr>
        <w:spacing w:line="360" w:lineRule="auto"/>
        <w:rPr>
          <w:b/>
          <w:bCs/>
          <w:sz w:val="28"/>
          <w:szCs w:val="28"/>
        </w:rPr>
      </w:pPr>
      <w:r w:rsidRPr="00475D75">
        <w:rPr>
          <w:b/>
          <w:bCs/>
          <w:sz w:val="28"/>
          <w:szCs w:val="28"/>
        </w:rPr>
        <w:lastRenderedPageBreak/>
        <w:t>Data a</w:t>
      </w:r>
      <w:r w:rsidR="00FD35B8" w:rsidRPr="00475D75">
        <w:rPr>
          <w:b/>
          <w:bCs/>
          <w:sz w:val="28"/>
          <w:szCs w:val="28"/>
        </w:rPr>
        <w:t>nalysis</w:t>
      </w:r>
    </w:p>
    <w:p w14:paraId="303049AF" w14:textId="77777777" w:rsidR="00A64784" w:rsidRPr="00475D75" w:rsidRDefault="00A64784" w:rsidP="00A64784">
      <w:pPr>
        <w:spacing w:line="360" w:lineRule="auto"/>
        <w:rPr>
          <w:b/>
          <w:bCs/>
          <w:i/>
          <w:iCs/>
          <w:sz w:val="24"/>
          <w:szCs w:val="24"/>
        </w:rPr>
      </w:pPr>
      <w:r w:rsidRPr="00475D75">
        <w:rPr>
          <w:b/>
          <w:bCs/>
          <w:i/>
          <w:iCs/>
          <w:sz w:val="24"/>
          <w:szCs w:val="24"/>
        </w:rPr>
        <w:t>Modelling</w:t>
      </w:r>
    </w:p>
    <w:p w14:paraId="378490F7" w14:textId="4994DBB0" w:rsidR="00A64784" w:rsidRPr="00475D75" w:rsidRDefault="00A64784" w:rsidP="00A64784">
      <w:pPr>
        <w:spacing w:line="360" w:lineRule="auto"/>
        <w:jc w:val="both"/>
        <w:rPr>
          <w:sz w:val="24"/>
          <w:szCs w:val="24"/>
        </w:rPr>
      </w:pPr>
      <w:r w:rsidRPr="00475D75">
        <w:rPr>
          <w:sz w:val="24"/>
          <w:szCs w:val="24"/>
        </w:rPr>
        <w:t xml:space="preserve">RStudio will be used </w:t>
      </w:r>
      <w:r w:rsidR="00C56448">
        <w:rPr>
          <w:sz w:val="24"/>
          <w:szCs w:val="24"/>
        </w:rPr>
        <w:t>for data analysis</w:t>
      </w:r>
      <w:r w:rsidRPr="00475D75">
        <w:rPr>
          <w:sz w:val="24"/>
          <w:szCs w:val="24"/>
        </w:rPr>
        <w:t xml:space="preserve">. </w:t>
      </w:r>
      <w:r w:rsidR="00C379AA">
        <w:rPr>
          <w:sz w:val="24"/>
          <w:szCs w:val="24"/>
        </w:rPr>
        <w:t>Following</w:t>
      </w:r>
      <w:r w:rsidR="0005510D">
        <w:rPr>
          <w:sz w:val="24"/>
          <w:szCs w:val="24"/>
        </w:rPr>
        <w:t xml:space="preserve"> exploratory and descriptive analyses (e.g. calcula</w:t>
      </w:r>
      <w:r w:rsidR="00293262">
        <w:rPr>
          <w:sz w:val="24"/>
          <w:szCs w:val="24"/>
        </w:rPr>
        <w:t xml:space="preserve">ting </w:t>
      </w:r>
      <w:r w:rsidR="0005510D">
        <w:rPr>
          <w:sz w:val="24"/>
          <w:szCs w:val="24"/>
        </w:rPr>
        <w:t>averages</w:t>
      </w:r>
      <w:r w:rsidR="00901C17">
        <w:rPr>
          <w:sz w:val="24"/>
          <w:szCs w:val="24"/>
        </w:rPr>
        <w:t xml:space="preserve"> within and between sites</w:t>
      </w:r>
      <w:r w:rsidR="0005510D">
        <w:rPr>
          <w:sz w:val="24"/>
          <w:szCs w:val="24"/>
        </w:rPr>
        <w:t xml:space="preserve">, </w:t>
      </w:r>
      <w:r w:rsidR="0092689B">
        <w:rPr>
          <w:sz w:val="24"/>
          <w:szCs w:val="24"/>
        </w:rPr>
        <w:t xml:space="preserve">outlier assessment, </w:t>
      </w:r>
      <w:r w:rsidR="0005510D">
        <w:rPr>
          <w:sz w:val="24"/>
          <w:szCs w:val="24"/>
        </w:rPr>
        <w:t xml:space="preserve">visualisation), </w:t>
      </w:r>
      <w:r w:rsidR="0047537C" w:rsidRPr="00475D75">
        <w:rPr>
          <w:sz w:val="24"/>
          <w:szCs w:val="24"/>
        </w:rPr>
        <w:t>the</w:t>
      </w:r>
      <w:r w:rsidRPr="00475D75">
        <w:rPr>
          <w:sz w:val="24"/>
          <w:szCs w:val="24"/>
        </w:rPr>
        <w:t xml:space="preserve"> primary research question</w:t>
      </w:r>
      <w:r w:rsidR="00C379AA">
        <w:rPr>
          <w:sz w:val="24"/>
          <w:szCs w:val="24"/>
        </w:rPr>
        <w:t xml:space="preserve"> will be assessed using</w:t>
      </w:r>
      <w:r w:rsidRPr="00475D75">
        <w:rPr>
          <w:sz w:val="24"/>
          <w:szCs w:val="24"/>
        </w:rPr>
        <w:t xml:space="preserve"> both multi-level linear and logistic regression models (depending on the outcome) (e.g. using the </w:t>
      </w:r>
      <w:r w:rsidRPr="00475D75">
        <w:rPr>
          <w:i/>
          <w:iCs/>
          <w:sz w:val="24"/>
          <w:szCs w:val="24"/>
        </w:rPr>
        <w:t xml:space="preserve">lme4 </w:t>
      </w:r>
      <w:r w:rsidRPr="00475D75">
        <w:rPr>
          <w:sz w:val="24"/>
          <w:szCs w:val="24"/>
        </w:rPr>
        <w:t>package), where patient-level outcome</w:t>
      </w:r>
      <w:r w:rsidR="00FA47A0">
        <w:rPr>
          <w:sz w:val="24"/>
          <w:szCs w:val="24"/>
        </w:rPr>
        <w:t xml:space="preserve"> values</w:t>
      </w:r>
      <w:r w:rsidRPr="00475D75">
        <w:rPr>
          <w:sz w:val="24"/>
          <w:szCs w:val="24"/>
        </w:rPr>
        <w:t xml:space="preserve"> will be regressed on doctor-level </w:t>
      </w:r>
      <w:r w:rsidR="00B551EC">
        <w:rPr>
          <w:sz w:val="24"/>
          <w:szCs w:val="24"/>
        </w:rPr>
        <w:t>uncertainty tolerance values</w:t>
      </w:r>
      <w:r w:rsidRPr="00475D75">
        <w:rPr>
          <w:sz w:val="24"/>
          <w:szCs w:val="24"/>
        </w:rPr>
        <w:t xml:space="preserve"> - adjusted for potential </w:t>
      </w:r>
      <w:r w:rsidR="00852171">
        <w:rPr>
          <w:sz w:val="24"/>
          <w:szCs w:val="24"/>
        </w:rPr>
        <w:t xml:space="preserve">patient- and doctor-level </w:t>
      </w:r>
      <w:r w:rsidRPr="00475D75">
        <w:rPr>
          <w:sz w:val="24"/>
          <w:szCs w:val="24"/>
        </w:rPr>
        <w:t>confounding factors (e.g. patient age</w:t>
      </w:r>
      <w:r w:rsidR="0018480A">
        <w:rPr>
          <w:sz w:val="24"/>
          <w:szCs w:val="24"/>
        </w:rPr>
        <w:t>/</w:t>
      </w:r>
      <w:r w:rsidRPr="00475D75">
        <w:rPr>
          <w:sz w:val="24"/>
          <w:szCs w:val="24"/>
        </w:rPr>
        <w:t xml:space="preserve">doctor grade) (e.g. Figure 1). </w:t>
      </w:r>
      <w:r w:rsidR="00F068E8" w:rsidRPr="00475D75">
        <w:rPr>
          <w:sz w:val="24"/>
          <w:szCs w:val="24"/>
        </w:rPr>
        <w:t xml:space="preserve">Where assumptions of linear models are not met, models </w:t>
      </w:r>
      <w:r w:rsidR="000C0014" w:rsidRPr="00475D75">
        <w:rPr>
          <w:sz w:val="24"/>
          <w:szCs w:val="24"/>
        </w:rPr>
        <w:t xml:space="preserve">with </w:t>
      </w:r>
      <w:r w:rsidR="00F068E8" w:rsidRPr="00475D75">
        <w:rPr>
          <w:sz w:val="24"/>
          <w:szCs w:val="24"/>
        </w:rPr>
        <w:t>robust standard errors</w:t>
      </w:r>
      <w:r w:rsidR="000C0014" w:rsidRPr="00475D75">
        <w:rPr>
          <w:sz w:val="24"/>
          <w:szCs w:val="24"/>
        </w:rPr>
        <w:t xml:space="preserve"> will be assessed</w:t>
      </w:r>
      <w:r w:rsidR="00FC6220" w:rsidRPr="00475D75">
        <w:rPr>
          <w:sz w:val="24"/>
          <w:szCs w:val="24"/>
        </w:rPr>
        <w:t xml:space="preserve"> also</w:t>
      </w:r>
      <w:r w:rsidR="000C0014" w:rsidRPr="00475D75">
        <w:rPr>
          <w:sz w:val="24"/>
          <w:szCs w:val="24"/>
        </w:rPr>
        <w:t xml:space="preserve">. </w:t>
      </w:r>
      <w:r w:rsidR="00553FF7" w:rsidRPr="00475D75">
        <w:rPr>
          <w:sz w:val="24"/>
          <w:szCs w:val="24"/>
        </w:rPr>
        <w:t xml:space="preserve">Further sensitivity </w:t>
      </w:r>
      <w:r w:rsidR="000C0014" w:rsidRPr="00475D75">
        <w:rPr>
          <w:sz w:val="24"/>
          <w:szCs w:val="24"/>
        </w:rPr>
        <w:t>analyses will investigate results</w:t>
      </w:r>
      <w:r w:rsidR="00F068E8" w:rsidRPr="00475D75">
        <w:rPr>
          <w:sz w:val="24"/>
          <w:szCs w:val="24"/>
        </w:rPr>
        <w:t xml:space="preserve"> with/without multivariate outliers (assessed using </w:t>
      </w:r>
      <w:r w:rsidR="00F068E8" w:rsidRPr="00475D75">
        <w:rPr>
          <w:i/>
          <w:iCs/>
          <w:sz w:val="24"/>
          <w:szCs w:val="24"/>
        </w:rPr>
        <w:t>k</w:t>
      </w:r>
      <w:r w:rsidR="00F068E8" w:rsidRPr="00475D75">
        <w:rPr>
          <w:sz w:val="24"/>
          <w:szCs w:val="24"/>
        </w:rPr>
        <w:t>-nearest neighbour analysis)</w:t>
      </w:r>
      <w:r w:rsidR="00A50D47">
        <w:rPr>
          <w:sz w:val="24"/>
          <w:szCs w:val="24"/>
        </w:rPr>
        <w:t>, with/</w:t>
      </w:r>
      <w:proofErr w:type="gramStart"/>
      <w:r w:rsidR="00A50D47">
        <w:rPr>
          <w:sz w:val="24"/>
          <w:szCs w:val="24"/>
        </w:rPr>
        <w:t>without  doctors</w:t>
      </w:r>
      <w:proofErr w:type="gramEnd"/>
      <w:r w:rsidR="00A50D47">
        <w:rPr>
          <w:sz w:val="24"/>
          <w:szCs w:val="24"/>
        </w:rPr>
        <w:t xml:space="preserve"> who may have deferred their decision-making (detailed above), </w:t>
      </w:r>
      <w:r w:rsidR="00F43CE7" w:rsidRPr="00475D75">
        <w:rPr>
          <w:sz w:val="24"/>
          <w:szCs w:val="24"/>
        </w:rPr>
        <w:t xml:space="preserve">and </w:t>
      </w:r>
      <w:r w:rsidR="00B810A8" w:rsidRPr="00475D75">
        <w:rPr>
          <w:sz w:val="24"/>
          <w:szCs w:val="24"/>
        </w:rPr>
        <w:t>with non-l</w:t>
      </w:r>
      <w:r w:rsidR="000C0014" w:rsidRPr="00475D75">
        <w:rPr>
          <w:sz w:val="24"/>
          <w:szCs w:val="24"/>
        </w:rPr>
        <w:t>inear transformations of the primary exposure variables of interest (e.g. polynomial effects)</w:t>
      </w:r>
      <w:r w:rsidR="00F43CE7" w:rsidRPr="00475D75">
        <w:rPr>
          <w:sz w:val="24"/>
          <w:szCs w:val="24"/>
        </w:rPr>
        <w:t xml:space="preserve">. </w:t>
      </w:r>
      <w:r w:rsidR="007214FA" w:rsidRPr="00475D75">
        <w:rPr>
          <w:sz w:val="24"/>
          <w:szCs w:val="24"/>
        </w:rPr>
        <w:t xml:space="preserve">Models will be compared using </w:t>
      </w:r>
      <w:r w:rsidR="004B69D0" w:rsidRPr="00475D75">
        <w:rPr>
          <w:sz w:val="24"/>
          <w:szCs w:val="24"/>
        </w:rPr>
        <w:t xml:space="preserve">fit </w:t>
      </w:r>
      <w:r w:rsidR="007214FA" w:rsidRPr="00475D75">
        <w:rPr>
          <w:sz w:val="24"/>
          <w:szCs w:val="24"/>
        </w:rPr>
        <w:t xml:space="preserve">indices such as AIC/BIC. </w:t>
      </w:r>
    </w:p>
    <w:p w14:paraId="483C6E2B" w14:textId="14FB386B" w:rsidR="00A64784" w:rsidRPr="00475D75" w:rsidRDefault="00A64784" w:rsidP="00A64784">
      <w:pPr>
        <w:spacing w:line="360" w:lineRule="auto"/>
        <w:jc w:val="both"/>
        <w:rPr>
          <w:sz w:val="24"/>
          <w:szCs w:val="24"/>
        </w:rPr>
      </w:pPr>
      <w:r w:rsidRPr="00475D75">
        <w:rPr>
          <w:sz w:val="24"/>
          <w:szCs w:val="24"/>
        </w:rPr>
        <w:tab/>
      </w:r>
      <w:r w:rsidR="00681BE1" w:rsidRPr="00475D75">
        <w:rPr>
          <w:sz w:val="24"/>
          <w:szCs w:val="24"/>
        </w:rPr>
        <w:t xml:space="preserve">In secondary analyses, </w:t>
      </w:r>
      <w:r w:rsidR="00296FBF" w:rsidRPr="00475D75">
        <w:rPr>
          <w:sz w:val="24"/>
          <w:szCs w:val="24"/>
        </w:rPr>
        <w:t xml:space="preserve">the </w:t>
      </w:r>
      <w:r w:rsidR="00CC7135" w:rsidRPr="00475D75">
        <w:rPr>
          <w:sz w:val="24"/>
          <w:szCs w:val="24"/>
        </w:rPr>
        <w:t xml:space="preserve">potential moderating </w:t>
      </w:r>
      <w:r w:rsidR="00296FBF" w:rsidRPr="00475D75">
        <w:rPr>
          <w:sz w:val="24"/>
          <w:szCs w:val="24"/>
        </w:rPr>
        <w:t>effect of</w:t>
      </w:r>
      <w:r w:rsidRPr="00475D75">
        <w:rPr>
          <w:sz w:val="24"/>
          <w:szCs w:val="24"/>
        </w:rPr>
        <w:t xml:space="preserve"> patient episode complexity </w:t>
      </w:r>
      <w:r w:rsidR="00296FBF" w:rsidRPr="00475D75">
        <w:rPr>
          <w:sz w:val="24"/>
          <w:szCs w:val="24"/>
        </w:rPr>
        <w:t>on</w:t>
      </w:r>
      <w:r w:rsidRPr="00475D75">
        <w:rPr>
          <w:sz w:val="24"/>
          <w:szCs w:val="24"/>
        </w:rPr>
        <w:t xml:space="preserve"> the </w:t>
      </w:r>
      <w:r w:rsidR="00A301E3" w:rsidRPr="00475D75">
        <w:rPr>
          <w:sz w:val="24"/>
          <w:szCs w:val="24"/>
        </w:rPr>
        <w:t>relationship between</w:t>
      </w:r>
      <w:r w:rsidRPr="00475D75">
        <w:rPr>
          <w:sz w:val="24"/>
          <w:szCs w:val="24"/>
        </w:rPr>
        <w:t xml:space="preserve"> uncertainty tolerance </w:t>
      </w:r>
      <w:r w:rsidR="00CD2D37" w:rsidRPr="00475D75">
        <w:rPr>
          <w:sz w:val="24"/>
          <w:szCs w:val="24"/>
        </w:rPr>
        <w:t>and</w:t>
      </w:r>
      <w:r w:rsidRPr="00475D75">
        <w:rPr>
          <w:sz w:val="24"/>
          <w:szCs w:val="24"/>
        </w:rPr>
        <w:t xml:space="preserve"> patient-level outcomes</w:t>
      </w:r>
      <w:r w:rsidR="00ED678F" w:rsidRPr="00475D75">
        <w:rPr>
          <w:sz w:val="24"/>
          <w:szCs w:val="24"/>
        </w:rPr>
        <w:t xml:space="preserve"> will be assessed</w:t>
      </w:r>
      <w:r w:rsidRPr="00475D75">
        <w:rPr>
          <w:sz w:val="24"/>
          <w:szCs w:val="24"/>
        </w:rPr>
        <w:t xml:space="preserve"> by adding </w:t>
      </w:r>
      <w:r w:rsidR="00701E9B" w:rsidRPr="00475D75">
        <w:rPr>
          <w:sz w:val="24"/>
          <w:szCs w:val="24"/>
        </w:rPr>
        <w:t>the</w:t>
      </w:r>
      <w:r w:rsidRPr="00475D75">
        <w:rPr>
          <w:sz w:val="24"/>
          <w:szCs w:val="24"/>
        </w:rPr>
        <w:t xml:space="preserve"> 2-item measure of complexity variable as an interaction term to </w:t>
      </w:r>
      <w:r w:rsidR="009E679D" w:rsidRPr="00475D75">
        <w:rPr>
          <w:sz w:val="24"/>
          <w:szCs w:val="24"/>
        </w:rPr>
        <w:t>the</w:t>
      </w:r>
      <w:r w:rsidRPr="00475D75">
        <w:rPr>
          <w:sz w:val="24"/>
          <w:szCs w:val="24"/>
        </w:rPr>
        <w:t xml:space="preserve"> multi-level models (</w:t>
      </w:r>
      <w:proofErr w:type="gramStart"/>
      <w:r w:rsidRPr="00475D75">
        <w:rPr>
          <w:sz w:val="24"/>
          <w:szCs w:val="24"/>
        </w:rPr>
        <w:t>e.g.</w:t>
      </w:r>
      <w:proofErr w:type="gramEnd"/>
      <w:r w:rsidRPr="00475D75">
        <w:rPr>
          <w:sz w:val="24"/>
          <w:szCs w:val="24"/>
        </w:rPr>
        <w:t xml:space="preserve"> Figure </w:t>
      </w:r>
      <w:r w:rsidR="00CE094A">
        <w:rPr>
          <w:sz w:val="24"/>
          <w:szCs w:val="24"/>
        </w:rPr>
        <w:t>4</w:t>
      </w:r>
      <w:r w:rsidRPr="00475D75">
        <w:rPr>
          <w:sz w:val="24"/>
          <w:szCs w:val="24"/>
        </w:rPr>
        <w:t xml:space="preserve">). </w:t>
      </w:r>
      <w:r w:rsidR="00A419DF" w:rsidRPr="00475D75">
        <w:rPr>
          <w:sz w:val="24"/>
          <w:szCs w:val="24"/>
        </w:rPr>
        <w:t xml:space="preserve">The psychometric properties of the ED tolerance of uncertainty questionnaire will be assessed using factor analysis </w:t>
      </w:r>
      <w:r w:rsidR="00916D46">
        <w:rPr>
          <w:sz w:val="24"/>
          <w:szCs w:val="24"/>
        </w:rPr>
        <w:t xml:space="preserve">(assessing constructs in line with </w:t>
      </w:r>
      <w:proofErr w:type="spellStart"/>
      <w:r w:rsidR="00916D46">
        <w:rPr>
          <w:sz w:val="24"/>
          <w:szCs w:val="24"/>
        </w:rPr>
        <w:t>Hillen</w:t>
      </w:r>
      <w:proofErr w:type="spellEnd"/>
      <w:r w:rsidR="00916D46">
        <w:rPr>
          <w:sz w:val="24"/>
          <w:szCs w:val="24"/>
        </w:rPr>
        <w:t xml:space="preserve"> et al. 2017, Figure 3) </w:t>
      </w:r>
      <w:r w:rsidR="00A419DF" w:rsidRPr="00475D75">
        <w:rPr>
          <w:sz w:val="24"/>
          <w:szCs w:val="24"/>
        </w:rPr>
        <w:t>and reliability analyses</w:t>
      </w:r>
      <w:r w:rsidR="004A67E7">
        <w:rPr>
          <w:sz w:val="24"/>
          <w:szCs w:val="24"/>
        </w:rPr>
        <w:t xml:space="preserve"> (</w:t>
      </w:r>
      <w:proofErr w:type="gramStart"/>
      <w:r w:rsidR="004A67E7">
        <w:rPr>
          <w:sz w:val="24"/>
          <w:szCs w:val="24"/>
        </w:rPr>
        <w:t>e.g.</w:t>
      </w:r>
      <w:proofErr w:type="gramEnd"/>
      <w:r w:rsidR="004A67E7">
        <w:rPr>
          <w:sz w:val="24"/>
          <w:szCs w:val="24"/>
        </w:rPr>
        <w:t xml:space="preserve"> split-half assessment, </w:t>
      </w:r>
      <w:r w:rsidR="00C17114">
        <w:rPr>
          <w:sz w:val="24"/>
          <w:szCs w:val="24"/>
        </w:rPr>
        <w:t xml:space="preserve">calculation of </w:t>
      </w:r>
      <w:r w:rsidR="004A67E7">
        <w:rPr>
          <w:sz w:val="24"/>
          <w:szCs w:val="24"/>
        </w:rPr>
        <w:t>McDonald’s omega)</w:t>
      </w:r>
      <w:r w:rsidR="007A2FD9">
        <w:rPr>
          <w:sz w:val="24"/>
          <w:szCs w:val="24"/>
        </w:rPr>
        <w:t>. A</w:t>
      </w:r>
      <w:r w:rsidRPr="00475D75">
        <w:rPr>
          <w:sz w:val="24"/>
          <w:szCs w:val="24"/>
        </w:rPr>
        <w:t xml:space="preserve"> series of </w:t>
      </w:r>
      <w:r w:rsidR="00A419DF" w:rsidRPr="00475D75">
        <w:rPr>
          <w:sz w:val="24"/>
          <w:szCs w:val="24"/>
        </w:rPr>
        <w:t xml:space="preserve">exploratory </w:t>
      </w:r>
      <w:r w:rsidRPr="00475D75">
        <w:rPr>
          <w:sz w:val="24"/>
          <w:szCs w:val="24"/>
        </w:rPr>
        <w:t xml:space="preserve">moderator and mediation </w:t>
      </w:r>
      <w:r w:rsidR="00A419DF" w:rsidRPr="00475D75">
        <w:rPr>
          <w:sz w:val="24"/>
          <w:szCs w:val="24"/>
        </w:rPr>
        <w:t>analyses</w:t>
      </w:r>
      <w:r w:rsidRPr="00475D75">
        <w:rPr>
          <w:sz w:val="24"/>
          <w:szCs w:val="24"/>
        </w:rPr>
        <w:t xml:space="preserve"> of doctor traits and characteristics on </w:t>
      </w:r>
      <w:r w:rsidR="00A419DF" w:rsidRPr="00475D75">
        <w:rPr>
          <w:sz w:val="24"/>
          <w:szCs w:val="24"/>
        </w:rPr>
        <w:t>the</w:t>
      </w:r>
      <w:r w:rsidRPr="00475D75">
        <w:rPr>
          <w:sz w:val="24"/>
          <w:szCs w:val="24"/>
        </w:rPr>
        <w:t xml:space="preserve"> primary </w:t>
      </w:r>
      <w:r w:rsidR="00524A3D">
        <w:rPr>
          <w:sz w:val="24"/>
          <w:szCs w:val="24"/>
        </w:rPr>
        <w:t>association of interest</w:t>
      </w:r>
      <w:r w:rsidRPr="00475D75">
        <w:rPr>
          <w:sz w:val="24"/>
          <w:szCs w:val="24"/>
        </w:rPr>
        <w:t xml:space="preserve"> </w:t>
      </w:r>
      <w:r w:rsidR="00A419DF" w:rsidRPr="00475D75">
        <w:rPr>
          <w:sz w:val="24"/>
          <w:szCs w:val="24"/>
        </w:rPr>
        <w:t>will be examined, alongside</w:t>
      </w:r>
      <w:r w:rsidR="005C78E6" w:rsidRPr="00475D75">
        <w:rPr>
          <w:sz w:val="24"/>
          <w:szCs w:val="24"/>
        </w:rPr>
        <w:t xml:space="preserve"> analysis of</w:t>
      </w:r>
      <w:r w:rsidRPr="00475D75">
        <w:rPr>
          <w:sz w:val="24"/>
          <w:szCs w:val="24"/>
        </w:rPr>
        <w:t xml:space="preserve"> simple correlations between doctor traits</w:t>
      </w:r>
      <w:r w:rsidR="005C78E6" w:rsidRPr="00475D75">
        <w:rPr>
          <w:sz w:val="24"/>
          <w:szCs w:val="24"/>
        </w:rPr>
        <w:t>/</w:t>
      </w:r>
      <w:r w:rsidRPr="00475D75">
        <w:rPr>
          <w:sz w:val="24"/>
          <w:szCs w:val="24"/>
        </w:rPr>
        <w:t>experiences and uncertainty tolerance</w:t>
      </w:r>
      <w:r w:rsidR="005855DD">
        <w:rPr>
          <w:sz w:val="24"/>
          <w:szCs w:val="24"/>
        </w:rPr>
        <w:t xml:space="preserve"> </w:t>
      </w:r>
      <w:r w:rsidR="005855DD" w:rsidRPr="00475D75">
        <w:rPr>
          <w:sz w:val="24"/>
          <w:szCs w:val="24"/>
        </w:rPr>
        <w:t>(</w:t>
      </w:r>
      <w:proofErr w:type="gramStart"/>
      <w:r w:rsidR="005855DD" w:rsidRPr="00475D75">
        <w:rPr>
          <w:sz w:val="24"/>
          <w:szCs w:val="24"/>
        </w:rPr>
        <w:t>e.g.</w:t>
      </w:r>
      <w:proofErr w:type="gramEnd"/>
      <w:r w:rsidR="005855DD" w:rsidRPr="00475D75">
        <w:rPr>
          <w:sz w:val="24"/>
          <w:szCs w:val="24"/>
        </w:rPr>
        <w:t xml:space="preserve"> Figures </w:t>
      </w:r>
      <w:r w:rsidR="005855DD">
        <w:rPr>
          <w:sz w:val="24"/>
          <w:szCs w:val="24"/>
        </w:rPr>
        <w:t>5</w:t>
      </w:r>
      <w:r w:rsidR="005855DD" w:rsidRPr="00475D75">
        <w:rPr>
          <w:sz w:val="24"/>
          <w:szCs w:val="24"/>
        </w:rPr>
        <w:t>/</w:t>
      </w:r>
      <w:r w:rsidR="005855DD">
        <w:rPr>
          <w:sz w:val="24"/>
          <w:szCs w:val="24"/>
        </w:rPr>
        <w:t>6</w:t>
      </w:r>
      <w:r w:rsidR="005855DD" w:rsidRPr="00475D75">
        <w:rPr>
          <w:sz w:val="24"/>
          <w:szCs w:val="24"/>
        </w:rPr>
        <w:t>)</w:t>
      </w:r>
      <w:r w:rsidR="005C78E6" w:rsidRPr="00475D75">
        <w:rPr>
          <w:sz w:val="24"/>
          <w:szCs w:val="24"/>
        </w:rPr>
        <w:t xml:space="preserve">. The latter may help </w:t>
      </w:r>
      <w:r w:rsidRPr="00475D75">
        <w:rPr>
          <w:sz w:val="24"/>
          <w:szCs w:val="24"/>
        </w:rPr>
        <w:t xml:space="preserve">characterise those who may or may not have high uncertainty tolerance </w:t>
      </w:r>
      <w:proofErr w:type="gramStart"/>
      <w:r w:rsidR="007544E2">
        <w:rPr>
          <w:sz w:val="24"/>
          <w:szCs w:val="24"/>
        </w:rPr>
        <w:t>i.e.</w:t>
      </w:r>
      <w:proofErr w:type="gramEnd"/>
      <w:r w:rsidR="007544E2">
        <w:rPr>
          <w:sz w:val="24"/>
          <w:szCs w:val="24"/>
        </w:rPr>
        <w:t xml:space="preserve"> </w:t>
      </w:r>
      <w:r w:rsidRPr="00475D75">
        <w:rPr>
          <w:sz w:val="24"/>
          <w:szCs w:val="24"/>
        </w:rPr>
        <w:t xml:space="preserve">those who may be candidates for interventions to </w:t>
      </w:r>
      <w:r w:rsidR="001D766E">
        <w:rPr>
          <w:sz w:val="24"/>
          <w:szCs w:val="24"/>
        </w:rPr>
        <w:t>modify</w:t>
      </w:r>
      <w:r w:rsidRPr="00475D75">
        <w:rPr>
          <w:sz w:val="24"/>
          <w:szCs w:val="24"/>
        </w:rPr>
        <w:t xml:space="preserve"> their uncertainty tolerance.  </w:t>
      </w:r>
    </w:p>
    <w:p w14:paraId="26F8AFF1" w14:textId="77777777" w:rsidR="00A64784" w:rsidRPr="00475D75" w:rsidRDefault="00A64784" w:rsidP="00A64784">
      <w:pPr>
        <w:spacing w:line="360" w:lineRule="auto"/>
        <w:jc w:val="both"/>
        <w:rPr>
          <w:sz w:val="24"/>
          <w:szCs w:val="24"/>
        </w:rPr>
      </w:pPr>
    </w:p>
    <w:p w14:paraId="595BE703" w14:textId="2BD73B59" w:rsidR="00D158FA" w:rsidRPr="00475D75" w:rsidRDefault="00D158FA" w:rsidP="00813BDF">
      <w:pPr>
        <w:spacing w:line="360" w:lineRule="auto"/>
        <w:rPr>
          <w:b/>
          <w:bCs/>
          <w:i/>
          <w:iCs/>
          <w:sz w:val="24"/>
          <w:szCs w:val="24"/>
        </w:rPr>
      </w:pPr>
      <w:r w:rsidRPr="00475D75">
        <w:rPr>
          <w:b/>
          <w:bCs/>
          <w:i/>
          <w:iCs/>
          <w:sz w:val="24"/>
          <w:szCs w:val="24"/>
        </w:rPr>
        <w:t>Sample size</w:t>
      </w:r>
    </w:p>
    <w:p w14:paraId="5B973A9C" w14:textId="456A8073" w:rsidR="00CF40E0" w:rsidRPr="00475D75" w:rsidRDefault="00C729A8" w:rsidP="00C729A8">
      <w:pPr>
        <w:spacing w:line="360" w:lineRule="auto"/>
        <w:jc w:val="both"/>
        <w:rPr>
          <w:sz w:val="24"/>
          <w:szCs w:val="24"/>
        </w:rPr>
      </w:pPr>
      <w:r w:rsidRPr="00475D75">
        <w:rPr>
          <w:sz w:val="24"/>
          <w:szCs w:val="24"/>
        </w:rPr>
        <w:t xml:space="preserve">For </w:t>
      </w:r>
      <w:r w:rsidR="0034342E" w:rsidRPr="00475D75">
        <w:rPr>
          <w:sz w:val="24"/>
          <w:szCs w:val="24"/>
        </w:rPr>
        <w:t>the</w:t>
      </w:r>
      <w:r w:rsidRPr="00475D75">
        <w:rPr>
          <w:sz w:val="24"/>
          <w:szCs w:val="24"/>
        </w:rPr>
        <w:t xml:space="preserve"> primary analyses (involving multi-level/hierarchical modelling),</w:t>
      </w:r>
      <w:r w:rsidR="002854E0" w:rsidRPr="00475D75">
        <w:rPr>
          <w:sz w:val="24"/>
          <w:szCs w:val="24"/>
        </w:rPr>
        <w:t xml:space="preserve"> the aim was to</w:t>
      </w:r>
      <w:r w:rsidRPr="00475D75">
        <w:rPr>
          <w:sz w:val="24"/>
          <w:szCs w:val="24"/>
        </w:rPr>
        <w:t xml:space="preserve"> maximise the number of level-2 participants (</w:t>
      </w:r>
      <w:proofErr w:type="gramStart"/>
      <w:r w:rsidRPr="00475D75">
        <w:rPr>
          <w:sz w:val="24"/>
          <w:szCs w:val="24"/>
        </w:rPr>
        <w:t>i.e.</w:t>
      </w:r>
      <w:proofErr w:type="gramEnd"/>
      <w:r w:rsidRPr="00475D75">
        <w:rPr>
          <w:sz w:val="24"/>
          <w:szCs w:val="24"/>
        </w:rPr>
        <w:t xml:space="preserve"> doctors) following guidelines outlined in </w:t>
      </w:r>
      <w:bookmarkStart w:id="2" w:name="_Hlk60572205"/>
      <w:r w:rsidRPr="00475D75">
        <w:rPr>
          <w:sz w:val="24"/>
          <w:szCs w:val="24"/>
        </w:rPr>
        <w:t>Gelman and Hill (2007)</w:t>
      </w:r>
      <w:bookmarkEnd w:id="2"/>
      <w:r w:rsidRPr="00475D75">
        <w:rPr>
          <w:sz w:val="24"/>
          <w:szCs w:val="24"/>
        </w:rPr>
        <w:t>. To achieve thi</w:t>
      </w:r>
      <w:r w:rsidR="002854E0" w:rsidRPr="00475D75">
        <w:rPr>
          <w:sz w:val="24"/>
          <w:szCs w:val="24"/>
        </w:rPr>
        <w:t>s</w:t>
      </w:r>
      <w:r w:rsidR="008D0BB0">
        <w:rPr>
          <w:sz w:val="24"/>
          <w:szCs w:val="24"/>
        </w:rPr>
        <w:t>,</w:t>
      </w:r>
      <w:r w:rsidRPr="00475D75">
        <w:rPr>
          <w:sz w:val="24"/>
          <w:szCs w:val="24"/>
        </w:rPr>
        <w:t xml:space="preserve"> 5 large emergency departments</w:t>
      </w:r>
      <w:r w:rsidR="002854E0" w:rsidRPr="00475D75">
        <w:rPr>
          <w:sz w:val="24"/>
          <w:szCs w:val="24"/>
        </w:rPr>
        <w:t xml:space="preserve"> have been </w:t>
      </w:r>
      <w:r w:rsidR="002854E0" w:rsidRPr="00475D75">
        <w:rPr>
          <w:sz w:val="24"/>
          <w:szCs w:val="24"/>
        </w:rPr>
        <w:lastRenderedPageBreak/>
        <w:t>recruited,</w:t>
      </w:r>
      <w:r w:rsidRPr="00475D75">
        <w:rPr>
          <w:sz w:val="24"/>
          <w:szCs w:val="24"/>
        </w:rPr>
        <w:t xml:space="preserve"> </w:t>
      </w:r>
      <w:r w:rsidR="00717A16" w:rsidRPr="00475D75">
        <w:rPr>
          <w:sz w:val="24"/>
          <w:szCs w:val="24"/>
        </w:rPr>
        <w:t>where</w:t>
      </w:r>
      <w:r w:rsidRPr="00475D75">
        <w:rPr>
          <w:sz w:val="24"/>
          <w:szCs w:val="24"/>
        </w:rPr>
        <w:t xml:space="preserve"> 50 doctors </w:t>
      </w:r>
      <w:r w:rsidR="00717A16" w:rsidRPr="00475D75">
        <w:rPr>
          <w:sz w:val="24"/>
          <w:szCs w:val="24"/>
        </w:rPr>
        <w:t xml:space="preserve">will be recruited </w:t>
      </w:r>
      <w:r w:rsidRPr="00475D75">
        <w:rPr>
          <w:sz w:val="24"/>
          <w:szCs w:val="24"/>
        </w:rPr>
        <w:t>across them</w:t>
      </w:r>
      <w:r w:rsidR="00957C1A" w:rsidRPr="00475D75">
        <w:rPr>
          <w:sz w:val="24"/>
          <w:szCs w:val="24"/>
        </w:rPr>
        <w:t xml:space="preserve"> (</w:t>
      </w:r>
      <w:r w:rsidR="006240FD">
        <w:rPr>
          <w:sz w:val="24"/>
          <w:szCs w:val="24"/>
        </w:rPr>
        <w:t>~2</w:t>
      </w:r>
      <w:r w:rsidR="00957C1A" w:rsidRPr="00475D75">
        <w:rPr>
          <w:sz w:val="24"/>
          <w:szCs w:val="24"/>
        </w:rPr>
        <w:t xml:space="preserve"> </w:t>
      </w:r>
      <w:r w:rsidR="00647E93" w:rsidRPr="00475D75">
        <w:rPr>
          <w:sz w:val="24"/>
          <w:szCs w:val="24"/>
        </w:rPr>
        <w:t>weekly,</w:t>
      </w:r>
      <w:r w:rsidR="00957C1A" w:rsidRPr="00475D75">
        <w:rPr>
          <w:sz w:val="24"/>
          <w:szCs w:val="24"/>
        </w:rPr>
        <w:t xml:space="preserve"> over the recruitment period)</w:t>
      </w:r>
      <w:r w:rsidRPr="00475D75">
        <w:rPr>
          <w:sz w:val="24"/>
          <w:szCs w:val="24"/>
        </w:rPr>
        <w:t xml:space="preserve">. </w:t>
      </w:r>
      <w:r w:rsidR="00C228B6" w:rsidRPr="00475D75">
        <w:rPr>
          <w:sz w:val="24"/>
          <w:szCs w:val="24"/>
        </w:rPr>
        <w:t>Ten</w:t>
      </w:r>
      <w:r w:rsidRPr="00475D75">
        <w:rPr>
          <w:sz w:val="24"/>
          <w:szCs w:val="24"/>
        </w:rPr>
        <w:t xml:space="preserve"> </w:t>
      </w:r>
      <w:r w:rsidR="0046563D" w:rsidRPr="00475D75">
        <w:rPr>
          <w:sz w:val="24"/>
          <w:szCs w:val="24"/>
        </w:rPr>
        <w:t>patients’</w:t>
      </w:r>
      <w:r w:rsidRPr="00475D75">
        <w:rPr>
          <w:sz w:val="24"/>
          <w:szCs w:val="24"/>
        </w:rPr>
        <w:t xml:space="preserve"> worth of data per doctor</w:t>
      </w:r>
      <w:r w:rsidR="00C228B6" w:rsidRPr="00475D75">
        <w:rPr>
          <w:sz w:val="24"/>
          <w:szCs w:val="24"/>
        </w:rPr>
        <w:t xml:space="preserve"> will also be extracted</w:t>
      </w:r>
      <w:r w:rsidRPr="00475D75">
        <w:rPr>
          <w:sz w:val="24"/>
          <w:szCs w:val="24"/>
        </w:rPr>
        <w:t>, giving a total level-1 sample size of 500</w:t>
      </w:r>
      <w:r w:rsidR="00957C1A" w:rsidRPr="00475D75">
        <w:rPr>
          <w:sz w:val="24"/>
          <w:szCs w:val="24"/>
        </w:rPr>
        <w:t xml:space="preserve"> </w:t>
      </w:r>
      <w:r w:rsidR="003601E1" w:rsidRPr="00475D75">
        <w:rPr>
          <w:sz w:val="24"/>
          <w:szCs w:val="24"/>
        </w:rPr>
        <w:t>(</w:t>
      </w:r>
      <w:r w:rsidR="006240FD">
        <w:rPr>
          <w:sz w:val="24"/>
          <w:szCs w:val="24"/>
        </w:rPr>
        <w:t>~1</w:t>
      </w:r>
      <w:r w:rsidR="00B77681">
        <w:rPr>
          <w:sz w:val="24"/>
          <w:szCs w:val="24"/>
        </w:rPr>
        <w:t>9</w:t>
      </w:r>
      <w:r w:rsidR="00957C1A" w:rsidRPr="00475D75">
        <w:rPr>
          <w:sz w:val="24"/>
          <w:szCs w:val="24"/>
        </w:rPr>
        <w:t xml:space="preserve"> </w:t>
      </w:r>
      <w:r w:rsidR="00647E93" w:rsidRPr="00475D75">
        <w:rPr>
          <w:sz w:val="24"/>
          <w:szCs w:val="24"/>
        </w:rPr>
        <w:t>weekly</w:t>
      </w:r>
      <w:r w:rsidR="00957C1A" w:rsidRPr="00475D75">
        <w:rPr>
          <w:sz w:val="24"/>
          <w:szCs w:val="24"/>
        </w:rPr>
        <w:t>)</w:t>
      </w:r>
      <w:r w:rsidRPr="00475D75">
        <w:rPr>
          <w:sz w:val="24"/>
          <w:szCs w:val="24"/>
        </w:rPr>
        <w:t xml:space="preserve">. </w:t>
      </w:r>
    </w:p>
    <w:p w14:paraId="2DD62234" w14:textId="09AFB74D" w:rsidR="007850E7" w:rsidRDefault="00CF40E0" w:rsidP="00C729A8">
      <w:pPr>
        <w:spacing w:line="360" w:lineRule="auto"/>
        <w:jc w:val="both"/>
        <w:rPr>
          <w:sz w:val="24"/>
          <w:szCs w:val="24"/>
        </w:rPr>
      </w:pPr>
      <w:r w:rsidRPr="00475D75">
        <w:rPr>
          <w:sz w:val="24"/>
          <w:szCs w:val="24"/>
        </w:rPr>
        <w:tab/>
      </w:r>
      <w:r w:rsidR="00C729A8" w:rsidRPr="00475D75">
        <w:rPr>
          <w:sz w:val="24"/>
          <w:szCs w:val="24"/>
        </w:rPr>
        <w:t xml:space="preserve">The power of multi-level </w:t>
      </w:r>
      <w:r w:rsidR="009F6B80">
        <w:rPr>
          <w:sz w:val="24"/>
          <w:szCs w:val="24"/>
        </w:rPr>
        <w:t>models</w:t>
      </w:r>
      <w:r w:rsidR="00C729A8" w:rsidRPr="00475D75">
        <w:rPr>
          <w:sz w:val="24"/>
          <w:szCs w:val="24"/>
        </w:rPr>
        <w:t xml:space="preserve"> primarily rests on the level-2 (doctor-level) sample size, which is complicated here by the fact that </w:t>
      </w:r>
      <w:r w:rsidR="00210D6A" w:rsidRPr="00475D75">
        <w:rPr>
          <w:sz w:val="24"/>
          <w:szCs w:val="24"/>
        </w:rPr>
        <w:t>the</w:t>
      </w:r>
      <w:r w:rsidR="00C729A8" w:rsidRPr="00475D75">
        <w:rPr>
          <w:sz w:val="24"/>
          <w:szCs w:val="24"/>
        </w:rPr>
        <w:t xml:space="preserve"> interest</w:t>
      </w:r>
      <w:r w:rsidR="00210D6A" w:rsidRPr="00475D75">
        <w:rPr>
          <w:sz w:val="24"/>
          <w:szCs w:val="24"/>
        </w:rPr>
        <w:t xml:space="preserve"> is not just</w:t>
      </w:r>
      <w:r w:rsidR="00C729A8" w:rsidRPr="00475D75">
        <w:rPr>
          <w:sz w:val="24"/>
          <w:szCs w:val="24"/>
        </w:rPr>
        <w:t xml:space="preserve"> in controlling for within-cluster (</w:t>
      </w:r>
      <w:proofErr w:type="gramStart"/>
      <w:r w:rsidR="00C729A8" w:rsidRPr="00475D75">
        <w:rPr>
          <w:sz w:val="24"/>
          <w:szCs w:val="24"/>
        </w:rPr>
        <w:t>i.e.</w:t>
      </w:r>
      <w:proofErr w:type="gramEnd"/>
      <w:r w:rsidR="00C729A8" w:rsidRPr="00475D75">
        <w:rPr>
          <w:sz w:val="24"/>
          <w:szCs w:val="24"/>
        </w:rPr>
        <w:t xml:space="preserve"> doctor) variation and assessing patient-level effects at baseline and follow-up, but </w:t>
      </w:r>
      <w:r w:rsidR="00D13751">
        <w:rPr>
          <w:sz w:val="24"/>
          <w:szCs w:val="24"/>
        </w:rPr>
        <w:t xml:space="preserve">modelling </w:t>
      </w:r>
      <w:r w:rsidR="00C729A8" w:rsidRPr="00475D75">
        <w:rPr>
          <w:sz w:val="24"/>
          <w:szCs w:val="24"/>
        </w:rPr>
        <w:t>doctor-level exposures predicting patient-level outcomes.</w:t>
      </w:r>
      <w:r w:rsidR="00F87A30">
        <w:rPr>
          <w:sz w:val="24"/>
          <w:szCs w:val="24"/>
        </w:rPr>
        <w:t xml:space="preserve"> </w:t>
      </w:r>
      <w:r w:rsidR="00C729A8" w:rsidRPr="00475D75">
        <w:rPr>
          <w:sz w:val="24"/>
          <w:szCs w:val="24"/>
        </w:rPr>
        <w:t xml:space="preserve">Given the vast number of assumptions necessary (particularly with a new primary predictor measure and outcomes without established parameters) to conduct a power analysis simulation with the primary outcome analysis resting on a level-2 predictor on level-1 outcomes, the </w:t>
      </w:r>
      <w:r w:rsidR="0037067F">
        <w:rPr>
          <w:sz w:val="24"/>
          <w:szCs w:val="24"/>
        </w:rPr>
        <w:t xml:space="preserve">chosen </w:t>
      </w:r>
      <w:r w:rsidR="00C729A8" w:rsidRPr="00475D75">
        <w:rPr>
          <w:sz w:val="24"/>
          <w:szCs w:val="24"/>
        </w:rPr>
        <w:t xml:space="preserve">sample size for both levels </w:t>
      </w:r>
      <w:proofErr w:type="gramStart"/>
      <w:r w:rsidR="00C729A8" w:rsidRPr="00475D75">
        <w:rPr>
          <w:sz w:val="24"/>
          <w:szCs w:val="24"/>
        </w:rPr>
        <w:t>was</w:t>
      </w:r>
      <w:proofErr w:type="gramEnd"/>
      <w:r w:rsidR="00C729A8" w:rsidRPr="00475D75">
        <w:rPr>
          <w:sz w:val="24"/>
          <w:szCs w:val="24"/>
        </w:rPr>
        <w:t xml:space="preserve"> largely based on </w:t>
      </w:r>
      <w:r w:rsidR="00F87A30">
        <w:rPr>
          <w:sz w:val="24"/>
          <w:szCs w:val="24"/>
        </w:rPr>
        <w:t xml:space="preserve">pragmatism. Collaborators at each site have agreed that the chosen sample size is feasible given the </w:t>
      </w:r>
      <w:r w:rsidR="00C729A8" w:rsidRPr="00475D75">
        <w:rPr>
          <w:sz w:val="24"/>
          <w:szCs w:val="24"/>
        </w:rPr>
        <w:t>time</w:t>
      </w:r>
      <w:r w:rsidR="00C6665A">
        <w:rPr>
          <w:sz w:val="24"/>
          <w:szCs w:val="24"/>
        </w:rPr>
        <w:t>/</w:t>
      </w:r>
      <w:r w:rsidR="00C729A8" w:rsidRPr="00475D75">
        <w:rPr>
          <w:sz w:val="24"/>
          <w:szCs w:val="24"/>
        </w:rPr>
        <w:t>budgetary constraints</w:t>
      </w:r>
      <w:r w:rsidR="00F87A30">
        <w:rPr>
          <w:sz w:val="24"/>
          <w:szCs w:val="24"/>
        </w:rPr>
        <w:t>.</w:t>
      </w:r>
    </w:p>
    <w:p w14:paraId="3A460DFE" w14:textId="0B1BACE7" w:rsidR="001C0B39" w:rsidRDefault="00F87A30" w:rsidP="00C729A8">
      <w:pPr>
        <w:spacing w:line="360" w:lineRule="auto"/>
        <w:jc w:val="both"/>
        <w:rPr>
          <w:sz w:val="24"/>
          <w:szCs w:val="24"/>
        </w:rPr>
      </w:pPr>
      <w:r>
        <w:rPr>
          <w:sz w:val="24"/>
          <w:szCs w:val="24"/>
        </w:rPr>
        <w:tab/>
        <w:t>I</w:t>
      </w:r>
      <w:r w:rsidR="00C729A8" w:rsidRPr="00475D75">
        <w:rPr>
          <w:sz w:val="24"/>
          <w:szCs w:val="24"/>
        </w:rPr>
        <w:t>n comparison with many other similar studies (which have detected significant effects between psychological variables</w:t>
      </w:r>
      <w:r w:rsidR="00602FA6">
        <w:rPr>
          <w:sz w:val="24"/>
          <w:szCs w:val="24"/>
        </w:rPr>
        <w:t>/</w:t>
      </w:r>
      <w:r w:rsidR="00C729A8" w:rsidRPr="00475D75">
        <w:rPr>
          <w:sz w:val="24"/>
          <w:szCs w:val="24"/>
        </w:rPr>
        <w:t>resource use</w:t>
      </w:r>
      <w:r w:rsidR="001B1834">
        <w:rPr>
          <w:sz w:val="24"/>
          <w:szCs w:val="24"/>
        </w:rPr>
        <w:t xml:space="preserve"> - </w:t>
      </w:r>
      <w:proofErr w:type="gramStart"/>
      <w:r w:rsidR="001B1834" w:rsidRPr="00475D75">
        <w:rPr>
          <w:sz w:val="24"/>
          <w:szCs w:val="24"/>
        </w:rPr>
        <w:t>e.g.</w:t>
      </w:r>
      <w:proofErr w:type="gramEnd"/>
      <w:r w:rsidR="001B1834" w:rsidRPr="00475D75">
        <w:rPr>
          <w:sz w:val="24"/>
          <w:szCs w:val="24"/>
        </w:rPr>
        <w:t xml:space="preserve"> </w:t>
      </w:r>
      <w:proofErr w:type="spellStart"/>
      <w:r w:rsidR="001B1834" w:rsidRPr="00475D75">
        <w:rPr>
          <w:sz w:val="24"/>
          <w:szCs w:val="24"/>
        </w:rPr>
        <w:t>Hautz</w:t>
      </w:r>
      <w:proofErr w:type="spellEnd"/>
      <w:r w:rsidR="001B1834" w:rsidRPr="00475D75">
        <w:rPr>
          <w:sz w:val="24"/>
          <w:szCs w:val="24"/>
        </w:rPr>
        <w:t xml:space="preserve"> et al. 2020, doctor </w:t>
      </w:r>
      <w:r w:rsidR="001B1834" w:rsidRPr="00475D75">
        <w:rPr>
          <w:i/>
          <w:iCs/>
          <w:sz w:val="24"/>
          <w:szCs w:val="24"/>
        </w:rPr>
        <w:t>n</w:t>
      </w:r>
      <w:r w:rsidR="001B1834" w:rsidRPr="00475D75">
        <w:rPr>
          <w:sz w:val="24"/>
          <w:szCs w:val="24"/>
        </w:rPr>
        <w:t xml:space="preserve"> = 28</w:t>
      </w:r>
      <w:r w:rsidR="00B91385">
        <w:rPr>
          <w:sz w:val="24"/>
          <w:szCs w:val="24"/>
        </w:rPr>
        <w:t>/</w:t>
      </w:r>
      <w:r w:rsidR="001B1834" w:rsidRPr="00475D75">
        <w:rPr>
          <w:sz w:val="24"/>
          <w:szCs w:val="24"/>
        </w:rPr>
        <w:t xml:space="preserve">patient </w:t>
      </w:r>
      <w:r w:rsidR="001B1834" w:rsidRPr="00475D75">
        <w:rPr>
          <w:i/>
          <w:iCs/>
          <w:sz w:val="24"/>
          <w:szCs w:val="24"/>
        </w:rPr>
        <w:t>n</w:t>
      </w:r>
      <w:r w:rsidR="001B1834" w:rsidRPr="00475D75">
        <w:rPr>
          <w:sz w:val="24"/>
          <w:szCs w:val="24"/>
        </w:rPr>
        <w:t xml:space="preserve"> = 473</w:t>
      </w:r>
      <w:r w:rsidR="00C729A8" w:rsidRPr="00475D75">
        <w:rPr>
          <w:sz w:val="24"/>
          <w:szCs w:val="24"/>
        </w:rPr>
        <w:t xml:space="preserve">), </w:t>
      </w:r>
      <w:r w:rsidR="00100C24" w:rsidRPr="00475D75">
        <w:rPr>
          <w:sz w:val="24"/>
          <w:szCs w:val="24"/>
        </w:rPr>
        <w:t>the chosen</w:t>
      </w:r>
      <w:r w:rsidR="00C729A8" w:rsidRPr="00475D75">
        <w:rPr>
          <w:sz w:val="24"/>
          <w:szCs w:val="24"/>
        </w:rPr>
        <w:t xml:space="preserve"> sample size</w:t>
      </w:r>
      <w:r w:rsidR="006A1F8E">
        <w:rPr>
          <w:sz w:val="24"/>
          <w:szCs w:val="24"/>
        </w:rPr>
        <w:t>(s)</w:t>
      </w:r>
      <w:r w:rsidR="00C729A8" w:rsidRPr="00475D75">
        <w:rPr>
          <w:sz w:val="24"/>
          <w:szCs w:val="24"/>
        </w:rPr>
        <w:t xml:space="preserve"> are </w:t>
      </w:r>
      <w:r w:rsidR="00C32BF5">
        <w:rPr>
          <w:sz w:val="24"/>
          <w:szCs w:val="24"/>
        </w:rPr>
        <w:t>reasonable</w:t>
      </w:r>
      <w:r w:rsidR="00C729A8" w:rsidRPr="00475D75">
        <w:rPr>
          <w:sz w:val="24"/>
          <w:szCs w:val="24"/>
        </w:rPr>
        <w:t xml:space="preserve">. This gives assurance that moderate effects </w:t>
      </w:r>
      <w:r w:rsidR="000401F8">
        <w:rPr>
          <w:sz w:val="24"/>
          <w:szCs w:val="24"/>
        </w:rPr>
        <w:t>would</w:t>
      </w:r>
      <w:r w:rsidR="00C729A8" w:rsidRPr="00475D75">
        <w:rPr>
          <w:sz w:val="24"/>
          <w:szCs w:val="24"/>
        </w:rPr>
        <w:t xml:space="preserve"> be detected. This </w:t>
      </w:r>
      <w:r w:rsidR="00924059">
        <w:rPr>
          <w:sz w:val="24"/>
          <w:szCs w:val="24"/>
        </w:rPr>
        <w:t xml:space="preserve">may be </w:t>
      </w:r>
      <w:r w:rsidR="00C729A8" w:rsidRPr="00475D75">
        <w:rPr>
          <w:sz w:val="24"/>
          <w:szCs w:val="24"/>
        </w:rPr>
        <w:t xml:space="preserve">particularly true given </w:t>
      </w:r>
      <w:r w:rsidR="005C45DA">
        <w:rPr>
          <w:sz w:val="24"/>
          <w:szCs w:val="24"/>
        </w:rPr>
        <w:t xml:space="preserve">that </w:t>
      </w:r>
      <w:r w:rsidR="00085E39">
        <w:rPr>
          <w:sz w:val="24"/>
          <w:szCs w:val="24"/>
        </w:rPr>
        <w:t xml:space="preserve">one </w:t>
      </w:r>
      <w:r w:rsidR="007C0039">
        <w:rPr>
          <w:sz w:val="24"/>
          <w:szCs w:val="24"/>
        </w:rPr>
        <w:t xml:space="preserve">vignette study </w:t>
      </w:r>
      <w:r w:rsidR="00085E39">
        <w:rPr>
          <w:sz w:val="24"/>
          <w:szCs w:val="24"/>
        </w:rPr>
        <w:t xml:space="preserve">(Lawton et al. 2019) </w:t>
      </w:r>
      <w:r w:rsidR="00C729A8" w:rsidRPr="00475D75">
        <w:rPr>
          <w:sz w:val="24"/>
          <w:szCs w:val="24"/>
        </w:rPr>
        <w:t xml:space="preserve">showed large correlations between </w:t>
      </w:r>
      <w:r w:rsidR="00B777F2">
        <w:rPr>
          <w:sz w:val="24"/>
          <w:szCs w:val="24"/>
        </w:rPr>
        <w:t>emergency doctors’</w:t>
      </w:r>
      <w:r w:rsidR="00B777F2" w:rsidRPr="00475D75">
        <w:rPr>
          <w:sz w:val="24"/>
          <w:szCs w:val="24"/>
        </w:rPr>
        <w:t xml:space="preserve"> </w:t>
      </w:r>
      <w:r w:rsidR="006E68CE">
        <w:rPr>
          <w:sz w:val="24"/>
          <w:szCs w:val="24"/>
        </w:rPr>
        <w:t>uncertainty tolerance</w:t>
      </w:r>
      <w:r w:rsidR="001E57A7">
        <w:rPr>
          <w:sz w:val="24"/>
          <w:szCs w:val="24"/>
        </w:rPr>
        <w:t>/</w:t>
      </w:r>
      <w:r w:rsidR="00C729A8" w:rsidRPr="00475D75">
        <w:rPr>
          <w:sz w:val="24"/>
          <w:szCs w:val="24"/>
        </w:rPr>
        <w:t>hypothetical behaviour (</w:t>
      </w:r>
      <w:proofErr w:type="gramStart"/>
      <w:r w:rsidR="00C729A8" w:rsidRPr="00475D75">
        <w:rPr>
          <w:sz w:val="24"/>
          <w:szCs w:val="24"/>
        </w:rPr>
        <w:t>i.e.</w:t>
      </w:r>
      <w:proofErr w:type="gramEnd"/>
      <w:r w:rsidR="00C729A8" w:rsidRPr="00475D75">
        <w:rPr>
          <w:sz w:val="24"/>
          <w:szCs w:val="24"/>
        </w:rPr>
        <w:t xml:space="preserve"> admission/deferral decisions), suggesting at least moderate correlations between uncertainty tolerance</w:t>
      </w:r>
      <w:r w:rsidR="00A54589">
        <w:rPr>
          <w:sz w:val="24"/>
          <w:szCs w:val="24"/>
        </w:rPr>
        <w:t>/</w:t>
      </w:r>
      <w:r w:rsidR="00C729A8" w:rsidRPr="00475D75">
        <w:rPr>
          <w:sz w:val="24"/>
          <w:szCs w:val="24"/>
        </w:rPr>
        <w:t>decisions</w:t>
      </w:r>
      <w:r w:rsidR="006C544A">
        <w:rPr>
          <w:sz w:val="24"/>
          <w:szCs w:val="24"/>
        </w:rPr>
        <w:t xml:space="preserve"> in practice</w:t>
      </w:r>
      <w:r w:rsidR="00C729A8" w:rsidRPr="00475D75">
        <w:rPr>
          <w:sz w:val="24"/>
          <w:szCs w:val="24"/>
        </w:rPr>
        <w:t xml:space="preserve">. </w:t>
      </w:r>
    </w:p>
    <w:p w14:paraId="4F458227" w14:textId="6220D7CF" w:rsidR="00C729A8" w:rsidRPr="00475D75" w:rsidRDefault="001C0B39" w:rsidP="00C729A8">
      <w:pPr>
        <w:spacing w:line="360" w:lineRule="auto"/>
        <w:jc w:val="both"/>
        <w:rPr>
          <w:sz w:val="24"/>
          <w:szCs w:val="24"/>
        </w:rPr>
      </w:pPr>
      <w:r>
        <w:rPr>
          <w:sz w:val="24"/>
          <w:szCs w:val="24"/>
        </w:rPr>
        <w:tab/>
      </w:r>
      <w:r w:rsidR="005D2626" w:rsidRPr="00475D75">
        <w:rPr>
          <w:sz w:val="24"/>
          <w:szCs w:val="24"/>
        </w:rPr>
        <w:t>This</w:t>
      </w:r>
      <w:r w:rsidR="00C729A8" w:rsidRPr="00475D75">
        <w:rPr>
          <w:sz w:val="24"/>
          <w:szCs w:val="24"/>
        </w:rPr>
        <w:t xml:space="preserve"> study </w:t>
      </w:r>
      <w:r w:rsidR="00F0643E">
        <w:rPr>
          <w:sz w:val="24"/>
          <w:szCs w:val="24"/>
        </w:rPr>
        <w:t>should</w:t>
      </w:r>
      <w:r w:rsidR="00C729A8" w:rsidRPr="00475D75">
        <w:rPr>
          <w:sz w:val="24"/>
          <w:szCs w:val="24"/>
        </w:rPr>
        <w:t xml:space="preserve"> allow future </w:t>
      </w:r>
      <w:r w:rsidR="009C1C51">
        <w:rPr>
          <w:sz w:val="24"/>
          <w:szCs w:val="24"/>
        </w:rPr>
        <w:t xml:space="preserve">related </w:t>
      </w:r>
      <w:r w:rsidR="00C729A8" w:rsidRPr="00475D75">
        <w:rPr>
          <w:sz w:val="24"/>
          <w:szCs w:val="24"/>
        </w:rPr>
        <w:t xml:space="preserve">to better estimate many parameters, such that formal power analyses can be conducted - particularly those using </w:t>
      </w:r>
      <w:r w:rsidR="00162C38" w:rsidRPr="00475D75">
        <w:rPr>
          <w:sz w:val="24"/>
          <w:szCs w:val="24"/>
        </w:rPr>
        <w:t>the novel</w:t>
      </w:r>
      <w:r w:rsidR="00C729A8" w:rsidRPr="00475D75">
        <w:rPr>
          <w:sz w:val="24"/>
          <w:szCs w:val="24"/>
        </w:rPr>
        <w:t xml:space="preserve"> measure of uncertainty tolerance and similar outcomes. </w:t>
      </w:r>
    </w:p>
    <w:p w14:paraId="7B0C9A99" w14:textId="2D93D48C" w:rsidR="00D158FA" w:rsidRDefault="00D158FA" w:rsidP="00813BDF">
      <w:pPr>
        <w:spacing w:line="360" w:lineRule="auto"/>
        <w:rPr>
          <w:b/>
          <w:bCs/>
          <w:i/>
          <w:iCs/>
          <w:sz w:val="28"/>
          <w:szCs w:val="28"/>
        </w:rPr>
      </w:pPr>
    </w:p>
    <w:p w14:paraId="59836D35" w14:textId="07678CDF" w:rsidR="00AE24D7" w:rsidRDefault="00AE24D7" w:rsidP="00CB71E2">
      <w:pPr>
        <w:spacing w:line="360" w:lineRule="auto"/>
        <w:jc w:val="both"/>
        <w:rPr>
          <w:sz w:val="24"/>
          <w:szCs w:val="24"/>
        </w:rPr>
      </w:pPr>
    </w:p>
    <w:p w14:paraId="2A940B7F" w14:textId="0C89E1BA" w:rsidR="0012520C" w:rsidRDefault="0012520C" w:rsidP="00CB71E2">
      <w:pPr>
        <w:spacing w:line="360" w:lineRule="auto"/>
        <w:jc w:val="both"/>
        <w:rPr>
          <w:sz w:val="24"/>
          <w:szCs w:val="24"/>
        </w:rPr>
      </w:pPr>
    </w:p>
    <w:p w14:paraId="20A56733" w14:textId="0474E613" w:rsidR="0012520C" w:rsidRDefault="0012520C" w:rsidP="00CB71E2">
      <w:pPr>
        <w:spacing w:line="360" w:lineRule="auto"/>
        <w:jc w:val="both"/>
        <w:rPr>
          <w:sz w:val="24"/>
          <w:szCs w:val="24"/>
        </w:rPr>
      </w:pPr>
    </w:p>
    <w:p w14:paraId="13AB1283" w14:textId="24F1FA7E" w:rsidR="0012520C" w:rsidRDefault="0012520C" w:rsidP="00CB71E2">
      <w:pPr>
        <w:spacing w:line="360" w:lineRule="auto"/>
        <w:jc w:val="both"/>
        <w:rPr>
          <w:sz w:val="24"/>
          <w:szCs w:val="24"/>
        </w:rPr>
      </w:pPr>
    </w:p>
    <w:p w14:paraId="3A9ADB02" w14:textId="77777777" w:rsidR="0012520C" w:rsidRDefault="0012520C" w:rsidP="00CB71E2">
      <w:pPr>
        <w:spacing w:line="360" w:lineRule="auto"/>
        <w:jc w:val="both"/>
        <w:rPr>
          <w:sz w:val="24"/>
          <w:szCs w:val="24"/>
        </w:rPr>
        <w:sectPr w:rsidR="0012520C">
          <w:pgSz w:w="11906" w:h="16838"/>
          <w:pgMar w:top="1440" w:right="1440" w:bottom="1440" w:left="1440" w:header="708" w:footer="708" w:gutter="0"/>
          <w:cols w:space="708"/>
          <w:docGrid w:linePitch="360"/>
        </w:sectPr>
      </w:pPr>
    </w:p>
    <w:p w14:paraId="2751994F" w14:textId="77777777" w:rsidR="00AE24D7" w:rsidRDefault="00AE24D7" w:rsidP="00AE24D7">
      <w:pPr>
        <w:spacing w:line="360" w:lineRule="auto"/>
        <w:jc w:val="both"/>
        <w:rPr>
          <w:sz w:val="24"/>
          <w:szCs w:val="24"/>
        </w:rPr>
      </w:pPr>
      <w:ins w:id="3" w:author="Luke Budworth" w:date="2020-03-03T08:01:00Z">
        <w:r>
          <w:rPr>
            <w:noProof/>
          </w:rPr>
          <w:lastRenderedPageBreak/>
          <w:drawing>
            <wp:inline distT="0" distB="0" distL="0" distR="0" wp14:anchorId="60F4D42A" wp14:editId="2B7C4712">
              <wp:extent cx="5731510" cy="3866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866515"/>
                      </a:xfrm>
                      <a:prstGeom prst="rect">
                        <a:avLst/>
                      </a:prstGeom>
                    </pic:spPr>
                  </pic:pic>
                </a:graphicData>
              </a:graphic>
            </wp:inline>
          </w:drawing>
        </w:r>
      </w:ins>
    </w:p>
    <w:p w14:paraId="00734398" w14:textId="6DCF66C7" w:rsidR="00AE24D7" w:rsidRDefault="00AE24D7" w:rsidP="00AE24D7">
      <w:pPr>
        <w:jc w:val="both"/>
        <w:rPr>
          <w:b/>
          <w:bCs/>
          <w:sz w:val="28"/>
          <w:szCs w:val="28"/>
        </w:rPr>
      </w:pPr>
      <w:r>
        <w:rPr>
          <w:b/>
          <w:bCs/>
          <w:sz w:val="28"/>
          <w:szCs w:val="28"/>
        </w:rPr>
        <w:t xml:space="preserve">Figure </w:t>
      </w:r>
      <w:r w:rsidR="00CE094A">
        <w:rPr>
          <w:b/>
          <w:bCs/>
          <w:sz w:val="28"/>
          <w:szCs w:val="28"/>
        </w:rPr>
        <w:t>4</w:t>
      </w:r>
      <w:r>
        <w:rPr>
          <w:b/>
          <w:bCs/>
          <w:sz w:val="28"/>
          <w:szCs w:val="28"/>
        </w:rPr>
        <w:t xml:space="preserve">. </w:t>
      </w:r>
      <w:r w:rsidRPr="00370D79">
        <w:rPr>
          <w:b/>
          <w:bCs/>
          <w:sz w:val="28"/>
          <w:szCs w:val="28"/>
        </w:rPr>
        <w:t>Decision-uncertainty interaction prediction.</w:t>
      </w:r>
    </w:p>
    <w:p w14:paraId="2E26F354" w14:textId="77777777" w:rsidR="00AE24D7" w:rsidRDefault="00AE24D7" w:rsidP="00CB71E2">
      <w:pPr>
        <w:spacing w:line="360" w:lineRule="auto"/>
        <w:jc w:val="both"/>
        <w:rPr>
          <w:sz w:val="24"/>
          <w:szCs w:val="24"/>
        </w:rPr>
      </w:pPr>
    </w:p>
    <w:p w14:paraId="37A17A01" w14:textId="48D23D7C" w:rsidR="0012520C" w:rsidRDefault="0012520C" w:rsidP="00CB71E2">
      <w:pPr>
        <w:spacing w:line="360" w:lineRule="auto"/>
        <w:jc w:val="both"/>
        <w:rPr>
          <w:sz w:val="24"/>
          <w:szCs w:val="24"/>
        </w:rPr>
      </w:pPr>
    </w:p>
    <w:p w14:paraId="448D9A5C" w14:textId="47C87ED1" w:rsidR="0012520C" w:rsidRDefault="0012520C" w:rsidP="00CB71E2">
      <w:pPr>
        <w:spacing w:line="360" w:lineRule="auto"/>
        <w:jc w:val="both"/>
        <w:rPr>
          <w:sz w:val="24"/>
          <w:szCs w:val="24"/>
        </w:rPr>
      </w:pPr>
    </w:p>
    <w:p w14:paraId="71B5FA61" w14:textId="77777777" w:rsidR="0012520C" w:rsidRPr="00F05B0E" w:rsidRDefault="0012520C" w:rsidP="00CB71E2">
      <w:pPr>
        <w:spacing w:line="360" w:lineRule="auto"/>
        <w:jc w:val="both"/>
        <w:rPr>
          <w:sz w:val="24"/>
          <w:szCs w:val="24"/>
        </w:rPr>
      </w:pPr>
    </w:p>
    <w:p w14:paraId="1FB77573" w14:textId="77777777" w:rsidR="00CB71E2" w:rsidRDefault="00CB71E2" w:rsidP="00CB71E2">
      <w:pPr>
        <w:jc w:val="both"/>
        <w:rPr>
          <w:b/>
          <w:bCs/>
          <w:sz w:val="28"/>
          <w:szCs w:val="28"/>
        </w:rPr>
      </w:pPr>
      <w:r>
        <w:rPr>
          <w:b/>
          <w:bCs/>
          <w:noProof/>
          <w:sz w:val="28"/>
          <w:szCs w:val="28"/>
        </w:rPr>
        <w:drawing>
          <wp:inline distT="0" distB="0" distL="0" distR="0" wp14:anchorId="51C91444" wp14:editId="2A1B5643">
            <wp:extent cx="5731510" cy="80209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02099"/>
                    </a:xfrm>
                    <a:prstGeom prst="rect">
                      <a:avLst/>
                    </a:prstGeom>
                    <a:noFill/>
                  </pic:spPr>
                </pic:pic>
              </a:graphicData>
            </a:graphic>
          </wp:inline>
        </w:drawing>
      </w:r>
    </w:p>
    <w:p w14:paraId="5C218F6C" w14:textId="77777777" w:rsidR="00CB71E2" w:rsidRDefault="00CB71E2" w:rsidP="00CB71E2">
      <w:pPr>
        <w:jc w:val="both"/>
        <w:rPr>
          <w:b/>
          <w:bCs/>
          <w:sz w:val="28"/>
          <w:szCs w:val="28"/>
        </w:rPr>
      </w:pPr>
    </w:p>
    <w:p w14:paraId="0E88097D" w14:textId="77777777" w:rsidR="00CB71E2" w:rsidRDefault="00CB71E2" w:rsidP="00CB71E2">
      <w:pPr>
        <w:jc w:val="both"/>
        <w:rPr>
          <w:b/>
          <w:bCs/>
          <w:sz w:val="28"/>
          <w:szCs w:val="28"/>
        </w:rPr>
      </w:pPr>
      <w:r>
        <w:rPr>
          <w:b/>
          <w:bCs/>
          <w:noProof/>
          <w:sz w:val="28"/>
          <w:szCs w:val="28"/>
        </w:rPr>
        <w:drawing>
          <wp:inline distT="0" distB="0" distL="0" distR="0" wp14:anchorId="75C90ED8" wp14:editId="3D4B71C0">
            <wp:extent cx="5731510" cy="1430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30020"/>
                    </a:xfrm>
                    <a:prstGeom prst="rect">
                      <a:avLst/>
                    </a:prstGeom>
                    <a:noFill/>
                  </pic:spPr>
                </pic:pic>
              </a:graphicData>
            </a:graphic>
          </wp:inline>
        </w:drawing>
      </w:r>
    </w:p>
    <w:p w14:paraId="13E0BF6E" w14:textId="77777777" w:rsidR="00CB71E2" w:rsidRDefault="00CB71E2" w:rsidP="00CB71E2">
      <w:pPr>
        <w:jc w:val="both"/>
        <w:rPr>
          <w:b/>
          <w:bCs/>
          <w:sz w:val="28"/>
          <w:szCs w:val="28"/>
        </w:rPr>
      </w:pPr>
    </w:p>
    <w:p w14:paraId="301C8939" w14:textId="0E9D90EF" w:rsidR="00CB71E2" w:rsidRDefault="00CB71E2" w:rsidP="00CB71E2">
      <w:pPr>
        <w:jc w:val="both"/>
        <w:rPr>
          <w:b/>
          <w:bCs/>
          <w:sz w:val="28"/>
          <w:szCs w:val="28"/>
        </w:rPr>
      </w:pPr>
      <w:r>
        <w:rPr>
          <w:b/>
          <w:bCs/>
          <w:sz w:val="28"/>
          <w:szCs w:val="28"/>
        </w:rPr>
        <w:t xml:space="preserve">Figure </w:t>
      </w:r>
      <w:r w:rsidR="00CE094A">
        <w:rPr>
          <w:b/>
          <w:bCs/>
          <w:sz w:val="28"/>
          <w:szCs w:val="28"/>
        </w:rPr>
        <w:t>5</w:t>
      </w:r>
      <w:r>
        <w:rPr>
          <w:b/>
          <w:bCs/>
          <w:sz w:val="28"/>
          <w:szCs w:val="28"/>
        </w:rPr>
        <w:t xml:space="preserve"> &amp; </w:t>
      </w:r>
      <w:r w:rsidR="00CE094A">
        <w:rPr>
          <w:b/>
          <w:bCs/>
          <w:sz w:val="28"/>
          <w:szCs w:val="28"/>
        </w:rPr>
        <w:t>6</w:t>
      </w:r>
      <w:r>
        <w:rPr>
          <w:b/>
          <w:bCs/>
          <w:sz w:val="28"/>
          <w:szCs w:val="28"/>
        </w:rPr>
        <w:t>. Potential exploratory analysis examples.</w:t>
      </w:r>
    </w:p>
    <w:p w14:paraId="0BAE9613" w14:textId="77777777" w:rsidR="00CB71E2" w:rsidRPr="00F05B0E" w:rsidRDefault="00CB71E2" w:rsidP="00CB71E2">
      <w:pPr>
        <w:spacing w:line="360" w:lineRule="auto"/>
        <w:jc w:val="both"/>
        <w:rPr>
          <w:sz w:val="24"/>
          <w:szCs w:val="24"/>
        </w:rPr>
      </w:pPr>
    </w:p>
    <w:p w14:paraId="629DCFA9" w14:textId="0A25D90F" w:rsidR="00155A05" w:rsidRDefault="00155A05" w:rsidP="00813BDF">
      <w:pPr>
        <w:spacing w:line="360" w:lineRule="auto"/>
        <w:rPr>
          <w:b/>
          <w:bCs/>
        </w:rPr>
      </w:pPr>
    </w:p>
    <w:p w14:paraId="1F6D865E" w14:textId="77777777" w:rsidR="0012520C" w:rsidRDefault="0012520C" w:rsidP="00813BDF">
      <w:pPr>
        <w:spacing w:line="360" w:lineRule="auto"/>
        <w:rPr>
          <w:b/>
          <w:bCs/>
        </w:rPr>
        <w:sectPr w:rsidR="0012520C">
          <w:pgSz w:w="11906" w:h="16838"/>
          <w:pgMar w:top="1440" w:right="1440" w:bottom="1440" w:left="1440" w:header="708" w:footer="708" w:gutter="0"/>
          <w:cols w:space="708"/>
          <w:docGrid w:linePitch="360"/>
        </w:sectPr>
      </w:pPr>
    </w:p>
    <w:p w14:paraId="6A20800D" w14:textId="3EB59E37" w:rsidR="00FD35B8" w:rsidRPr="00743DF5" w:rsidRDefault="00FD35B8" w:rsidP="00813BDF">
      <w:pPr>
        <w:spacing w:line="360" w:lineRule="auto"/>
        <w:rPr>
          <w:b/>
          <w:bCs/>
          <w:sz w:val="28"/>
          <w:szCs w:val="28"/>
        </w:rPr>
      </w:pPr>
      <w:r w:rsidRPr="00743DF5">
        <w:rPr>
          <w:b/>
          <w:bCs/>
          <w:sz w:val="28"/>
          <w:szCs w:val="28"/>
        </w:rPr>
        <w:lastRenderedPageBreak/>
        <w:t>Ethical issues</w:t>
      </w:r>
    </w:p>
    <w:p w14:paraId="05DDB2A2" w14:textId="5AF54C76" w:rsidR="00155A05" w:rsidRPr="00C8267E" w:rsidRDefault="00B4529C" w:rsidP="00C8267E">
      <w:pPr>
        <w:spacing w:line="360" w:lineRule="auto"/>
        <w:jc w:val="both"/>
        <w:rPr>
          <w:sz w:val="24"/>
          <w:szCs w:val="24"/>
        </w:rPr>
      </w:pPr>
      <w:r>
        <w:rPr>
          <w:sz w:val="24"/>
          <w:szCs w:val="24"/>
        </w:rPr>
        <w:t xml:space="preserve">A detailed overview of all ethical issues and steps to mitigate ethical issues can be seen in the draft IRAS from in </w:t>
      </w:r>
      <w:r w:rsidRPr="008A6156">
        <w:rPr>
          <w:sz w:val="24"/>
          <w:szCs w:val="24"/>
        </w:rPr>
        <w:t xml:space="preserve">Appendix </w:t>
      </w:r>
      <w:r w:rsidR="008A6156" w:rsidRPr="008A6156">
        <w:rPr>
          <w:sz w:val="24"/>
          <w:szCs w:val="24"/>
        </w:rPr>
        <w:t>C</w:t>
      </w:r>
      <w:r w:rsidRPr="008A6156">
        <w:rPr>
          <w:sz w:val="24"/>
          <w:szCs w:val="24"/>
        </w:rPr>
        <w:t xml:space="preserve">. </w:t>
      </w:r>
      <w:r w:rsidR="00CB71E2" w:rsidRPr="0017388C">
        <w:rPr>
          <w:sz w:val="24"/>
          <w:szCs w:val="24"/>
        </w:rPr>
        <w:t xml:space="preserve">Ethical approval will be sought from </w:t>
      </w:r>
      <w:proofErr w:type="gramStart"/>
      <w:r w:rsidR="00CB71E2" w:rsidRPr="0017388C">
        <w:rPr>
          <w:sz w:val="24"/>
          <w:szCs w:val="24"/>
        </w:rPr>
        <w:t>a</w:t>
      </w:r>
      <w:proofErr w:type="gramEnd"/>
      <w:r w:rsidR="00CB71E2" w:rsidRPr="0017388C">
        <w:rPr>
          <w:sz w:val="24"/>
          <w:szCs w:val="24"/>
        </w:rPr>
        <w:t xml:space="preserve"> NHS HRA Research Ethics Committee. </w:t>
      </w:r>
      <w:r w:rsidR="003E4000">
        <w:rPr>
          <w:sz w:val="24"/>
          <w:szCs w:val="24"/>
        </w:rPr>
        <w:t>Given that patients will not be direct</w:t>
      </w:r>
      <w:r w:rsidR="0043324F">
        <w:rPr>
          <w:sz w:val="24"/>
          <w:szCs w:val="24"/>
        </w:rPr>
        <w:t>ly</w:t>
      </w:r>
      <w:r w:rsidR="003E4000">
        <w:rPr>
          <w:sz w:val="24"/>
          <w:szCs w:val="24"/>
        </w:rPr>
        <w:t xml:space="preserve"> consented, all patient data will be collected by a member of the patients’ care team. Only </w:t>
      </w:r>
      <w:r w:rsidR="00342018">
        <w:rPr>
          <w:sz w:val="24"/>
          <w:szCs w:val="24"/>
        </w:rPr>
        <w:t>site-blinded, pseudo-</w:t>
      </w:r>
      <w:r w:rsidR="003E4000">
        <w:rPr>
          <w:sz w:val="24"/>
          <w:szCs w:val="24"/>
        </w:rPr>
        <w:t>anonymised data will be passed and processed by the research team (detailed in Appendix C)</w:t>
      </w:r>
      <w:r w:rsidR="00715D9F">
        <w:rPr>
          <w:sz w:val="24"/>
          <w:szCs w:val="24"/>
        </w:rPr>
        <w:t xml:space="preserve">. </w:t>
      </w:r>
      <w:r w:rsidR="00C8267E">
        <w:rPr>
          <w:sz w:val="24"/>
          <w:szCs w:val="24"/>
        </w:rPr>
        <w:t xml:space="preserve">Patient data will be </w:t>
      </w:r>
      <w:r w:rsidR="00C8267E" w:rsidRPr="0017388C">
        <w:rPr>
          <w:sz w:val="24"/>
          <w:szCs w:val="24"/>
        </w:rPr>
        <w:t>transported</w:t>
      </w:r>
      <w:r w:rsidR="00C8267E">
        <w:rPr>
          <w:sz w:val="24"/>
          <w:szCs w:val="24"/>
        </w:rPr>
        <w:t xml:space="preserve"> </w:t>
      </w:r>
      <w:r w:rsidR="00C8267E" w:rsidRPr="0017388C">
        <w:rPr>
          <w:sz w:val="24"/>
          <w:szCs w:val="24"/>
        </w:rPr>
        <w:t xml:space="preserve">via encrypted </w:t>
      </w:r>
      <w:proofErr w:type="spellStart"/>
      <w:r w:rsidR="00C8267E" w:rsidRPr="0017388C">
        <w:rPr>
          <w:sz w:val="24"/>
          <w:szCs w:val="24"/>
        </w:rPr>
        <w:t>pendrive</w:t>
      </w:r>
      <w:proofErr w:type="spellEnd"/>
      <w:r w:rsidR="00C8267E" w:rsidRPr="0017388C">
        <w:rPr>
          <w:sz w:val="24"/>
          <w:szCs w:val="24"/>
        </w:rPr>
        <w:t xml:space="preserve"> or NHS email to the researchers and stored on their password protected trust computer. Any paper data/consent </w:t>
      </w:r>
      <w:r w:rsidR="000A0A9F">
        <w:rPr>
          <w:sz w:val="24"/>
          <w:szCs w:val="24"/>
        </w:rPr>
        <w:t xml:space="preserve">forms </w:t>
      </w:r>
      <w:r w:rsidR="00C8267E" w:rsidRPr="0017388C">
        <w:rPr>
          <w:sz w:val="24"/>
          <w:szCs w:val="24"/>
        </w:rPr>
        <w:t xml:space="preserve">will be stored in locked filing cabinets in the chief investigator’s office. </w:t>
      </w:r>
      <w:r w:rsidR="00715D9F">
        <w:rPr>
          <w:sz w:val="24"/>
          <w:szCs w:val="24"/>
        </w:rPr>
        <w:t>Given the doctor questionnaire assesses stressful concepts (</w:t>
      </w:r>
      <w:proofErr w:type="gramStart"/>
      <w:r w:rsidR="00715D9F">
        <w:rPr>
          <w:sz w:val="24"/>
          <w:szCs w:val="24"/>
        </w:rPr>
        <w:t>e.g.</w:t>
      </w:r>
      <w:proofErr w:type="gramEnd"/>
      <w:r w:rsidR="00715D9F">
        <w:rPr>
          <w:sz w:val="24"/>
          <w:szCs w:val="24"/>
        </w:rPr>
        <w:t xml:space="preserve"> burnout), two psychologists with clinical experience have agreed to offer support to doctors should they become affected.</w:t>
      </w:r>
      <w:r w:rsidR="00CB71E2">
        <w:rPr>
          <w:sz w:val="24"/>
          <w:szCs w:val="24"/>
        </w:rPr>
        <w:t xml:space="preserve"> </w:t>
      </w:r>
      <w:r w:rsidR="007E3FEA">
        <w:rPr>
          <w:sz w:val="24"/>
          <w:szCs w:val="24"/>
        </w:rPr>
        <w:t xml:space="preserve">Should they wish to, doctors will be given the opportunity to discuss their uncertainty tolerance with these psychologists as </w:t>
      </w:r>
      <w:r w:rsidR="00C8267E">
        <w:rPr>
          <w:sz w:val="24"/>
          <w:szCs w:val="24"/>
        </w:rPr>
        <w:t xml:space="preserve">a </w:t>
      </w:r>
      <w:r w:rsidR="007E3FEA">
        <w:rPr>
          <w:sz w:val="24"/>
          <w:szCs w:val="24"/>
        </w:rPr>
        <w:t xml:space="preserve">developmental opportunity. </w:t>
      </w:r>
      <w:r w:rsidR="00C01508">
        <w:rPr>
          <w:sz w:val="24"/>
          <w:szCs w:val="24"/>
        </w:rPr>
        <w:t>There are no financial or other conflicts of interest in this study</w:t>
      </w:r>
      <w:r w:rsidR="001820A2">
        <w:rPr>
          <w:sz w:val="24"/>
          <w:szCs w:val="24"/>
        </w:rPr>
        <w:t>. Results will be submitted to journals</w:t>
      </w:r>
      <w:r w:rsidR="001C68E0">
        <w:rPr>
          <w:sz w:val="24"/>
          <w:szCs w:val="24"/>
        </w:rPr>
        <w:t xml:space="preserve"> </w:t>
      </w:r>
      <w:r w:rsidR="00C01508">
        <w:rPr>
          <w:sz w:val="24"/>
          <w:szCs w:val="24"/>
        </w:rPr>
        <w:t xml:space="preserve">regardless of the direction or significance of the effects. </w:t>
      </w:r>
    </w:p>
    <w:p w14:paraId="0A4FD9FE" w14:textId="77777777" w:rsidR="00155A05" w:rsidRDefault="00155A05" w:rsidP="00813BDF">
      <w:pPr>
        <w:spacing w:line="360" w:lineRule="auto"/>
        <w:rPr>
          <w:b/>
          <w:bCs/>
        </w:rPr>
      </w:pPr>
    </w:p>
    <w:p w14:paraId="3A75B587" w14:textId="77777777" w:rsidR="001472D5" w:rsidRDefault="001472D5" w:rsidP="00813BDF">
      <w:pPr>
        <w:spacing w:line="360" w:lineRule="auto"/>
        <w:rPr>
          <w:b/>
          <w:bCs/>
        </w:rPr>
        <w:sectPr w:rsidR="001472D5">
          <w:pgSz w:w="11906" w:h="16838"/>
          <w:pgMar w:top="1440" w:right="1440" w:bottom="1440" w:left="1440" w:header="708" w:footer="708" w:gutter="0"/>
          <w:cols w:space="708"/>
          <w:docGrid w:linePitch="360"/>
        </w:sectPr>
      </w:pPr>
    </w:p>
    <w:p w14:paraId="0EC13F28" w14:textId="6FB0139B" w:rsidR="00C00698" w:rsidRPr="00C00698" w:rsidRDefault="00FD35B8" w:rsidP="00C00698">
      <w:pPr>
        <w:spacing w:line="360" w:lineRule="auto"/>
        <w:jc w:val="center"/>
        <w:rPr>
          <w:b/>
          <w:bCs/>
          <w:sz w:val="32"/>
          <w:szCs w:val="32"/>
        </w:rPr>
      </w:pPr>
      <w:r w:rsidRPr="001472D5">
        <w:rPr>
          <w:b/>
          <w:bCs/>
          <w:sz w:val="32"/>
          <w:szCs w:val="32"/>
        </w:rPr>
        <w:lastRenderedPageBreak/>
        <w:t>References</w:t>
      </w:r>
    </w:p>
    <w:p w14:paraId="56961715"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Allison, J.J., </w:t>
      </w:r>
      <w:proofErr w:type="spellStart"/>
      <w:r w:rsidRPr="00713F93">
        <w:rPr>
          <w:rFonts w:eastAsiaTheme="minorHAnsi" w:cs="Arial"/>
          <w:sz w:val="24"/>
          <w:szCs w:val="24"/>
          <w:lang w:eastAsia="en-US"/>
        </w:rPr>
        <w:t>Kiefe</w:t>
      </w:r>
      <w:proofErr w:type="spellEnd"/>
      <w:r w:rsidRPr="00713F93">
        <w:rPr>
          <w:rFonts w:eastAsiaTheme="minorHAnsi" w:cs="Arial"/>
          <w:sz w:val="24"/>
          <w:szCs w:val="24"/>
          <w:lang w:eastAsia="en-US"/>
        </w:rPr>
        <w:t xml:space="preserve">, C.I., Cook, E.F., Gerrity, M.S., </w:t>
      </w:r>
      <w:proofErr w:type="spellStart"/>
      <w:r w:rsidRPr="00713F93">
        <w:rPr>
          <w:rFonts w:eastAsiaTheme="minorHAnsi" w:cs="Arial"/>
          <w:sz w:val="24"/>
          <w:szCs w:val="24"/>
          <w:lang w:eastAsia="en-US"/>
        </w:rPr>
        <w:t>Orav</w:t>
      </w:r>
      <w:proofErr w:type="spellEnd"/>
      <w:r w:rsidRPr="00713F93">
        <w:rPr>
          <w:rFonts w:eastAsiaTheme="minorHAnsi" w:cs="Arial"/>
          <w:sz w:val="24"/>
          <w:szCs w:val="24"/>
          <w:lang w:eastAsia="en-US"/>
        </w:rPr>
        <w:t xml:space="preserve">, E.J. and </w:t>
      </w:r>
      <w:proofErr w:type="spellStart"/>
      <w:r w:rsidRPr="00713F93">
        <w:rPr>
          <w:rFonts w:eastAsiaTheme="minorHAnsi" w:cs="Arial"/>
          <w:sz w:val="24"/>
          <w:szCs w:val="24"/>
          <w:lang w:eastAsia="en-US"/>
        </w:rPr>
        <w:t>Centor</w:t>
      </w:r>
      <w:proofErr w:type="spellEnd"/>
      <w:r w:rsidRPr="00713F93">
        <w:rPr>
          <w:rFonts w:eastAsiaTheme="minorHAnsi" w:cs="Arial"/>
          <w:sz w:val="24"/>
          <w:szCs w:val="24"/>
          <w:lang w:eastAsia="en-US"/>
        </w:rPr>
        <w:t xml:space="preserve">, R. </w:t>
      </w:r>
      <w:r>
        <w:rPr>
          <w:rFonts w:eastAsiaTheme="minorHAnsi" w:cs="Arial"/>
          <w:sz w:val="24"/>
          <w:szCs w:val="24"/>
          <w:lang w:eastAsia="en-US"/>
        </w:rPr>
        <w:t>(</w:t>
      </w:r>
      <w:r w:rsidRPr="00713F93">
        <w:rPr>
          <w:rFonts w:eastAsiaTheme="minorHAnsi" w:cs="Arial"/>
          <w:sz w:val="24"/>
          <w:szCs w:val="24"/>
          <w:lang w:eastAsia="en-US"/>
        </w:rPr>
        <w:t>1998</w:t>
      </w:r>
      <w:r>
        <w:rPr>
          <w:rFonts w:eastAsiaTheme="minorHAnsi" w:cs="Arial"/>
          <w:sz w:val="24"/>
          <w:szCs w:val="24"/>
          <w:lang w:eastAsia="en-US"/>
        </w:rPr>
        <w:t>)</w:t>
      </w:r>
      <w:r w:rsidRPr="00713F93">
        <w:rPr>
          <w:rFonts w:eastAsiaTheme="minorHAnsi" w:cs="Arial"/>
          <w:sz w:val="24"/>
          <w:szCs w:val="24"/>
          <w:lang w:eastAsia="en-US"/>
        </w:rPr>
        <w:t xml:space="preserve">. The association of physician attitudes about uncertainty and risk taking with resource use in a Medicare HMO. </w:t>
      </w:r>
      <w:r w:rsidRPr="00713F93">
        <w:rPr>
          <w:rFonts w:eastAsiaTheme="minorHAnsi" w:cs="Arial"/>
          <w:i/>
          <w:iCs/>
          <w:sz w:val="24"/>
          <w:szCs w:val="24"/>
          <w:lang w:eastAsia="en-US"/>
        </w:rPr>
        <w:t>Medical Decision Making</w:t>
      </w:r>
      <w:r w:rsidRPr="00713F93">
        <w:rPr>
          <w:rFonts w:eastAsiaTheme="minorHAnsi" w:cs="Arial"/>
          <w:sz w:val="24"/>
          <w:szCs w:val="24"/>
          <w:lang w:eastAsia="en-US"/>
        </w:rPr>
        <w:t xml:space="preserve">, 18(3), pp.320-329. https://doi.org/10.1177/0272989X9801800310. </w:t>
      </w:r>
    </w:p>
    <w:p w14:paraId="57006029"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Anderson, E., Carleton, N., </w:t>
      </w:r>
      <w:proofErr w:type="spellStart"/>
      <w:r w:rsidRPr="00713F93">
        <w:rPr>
          <w:rFonts w:eastAsiaTheme="minorHAnsi" w:cs="Arial"/>
          <w:sz w:val="24"/>
          <w:szCs w:val="24"/>
          <w:lang w:eastAsia="en-US"/>
        </w:rPr>
        <w:t>Diefenbach</w:t>
      </w:r>
      <w:proofErr w:type="spellEnd"/>
      <w:r w:rsidRPr="00713F93">
        <w:rPr>
          <w:rFonts w:eastAsiaTheme="minorHAnsi" w:cs="Arial"/>
          <w:sz w:val="24"/>
          <w:szCs w:val="24"/>
          <w:lang w:eastAsia="en-US"/>
        </w:rPr>
        <w:t xml:space="preserve">, M. and Han, P. </w:t>
      </w:r>
      <w:r>
        <w:rPr>
          <w:rFonts w:eastAsiaTheme="minorHAnsi" w:cs="Arial"/>
          <w:sz w:val="24"/>
          <w:szCs w:val="24"/>
          <w:lang w:eastAsia="en-US"/>
        </w:rPr>
        <w:t>(</w:t>
      </w:r>
      <w:r w:rsidRPr="00713F93">
        <w:rPr>
          <w:rFonts w:eastAsiaTheme="minorHAnsi" w:cs="Arial"/>
          <w:sz w:val="24"/>
          <w:szCs w:val="24"/>
          <w:lang w:eastAsia="en-US"/>
        </w:rPr>
        <w:t>2019</w:t>
      </w:r>
      <w:r>
        <w:rPr>
          <w:rFonts w:eastAsiaTheme="minorHAnsi" w:cs="Arial"/>
          <w:sz w:val="24"/>
          <w:szCs w:val="24"/>
          <w:lang w:eastAsia="en-US"/>
        </w:rPr>
        <w:t>)</w:t>
      </w:r>
      <w:r w:rsidRPr="00713F93">
        <w:rPr>
          <w:rFonts w:eastAsiaTheme="minorHAnsi" w:cs="Arial"/>
          <w:sz w:val="24"/>
          <w:szCs w:val="24"/>
          <w:lang w:eastAsia="en-US"/>
        </w:rPr>
        <w:t xml:space="preserve">. The relationship between uncertainty and affect. </w:t>
      </w:r>
      <w:r w:rsidRPr="00713F93">
        <w:rPr>
          <w:rFonts w:eastAsiaTheme="minorHAnsi" w:cs="Arial"/>
          <w:i/>
          <w:iCs/>
          <w:sz w:val="24"/>
          <w:szCs w:val="24"/>
          <w:lang w:eastAsia="en-US"/>
        </w:rPr>
        <w:t xml:space="preserve">Frontiers in </w:t>
      </w:r>
      <w:r w:rsidRPr="00DA11D9">
        <w:rPr>
          <w:rFonts w:eastAsiaTheme="minorHAnsi" w:cs="Arial"/>
          <w:i/>
          <w:iCs/>
          <w:sz w:val="24"/>
          <w:szCs w:val="24"/>
          <w:lang w:eastAsia="en-US"/>
        </w:rPr>
        <w:t>P</w:t>
      </w:r>
      <w:r w:rsidRPr="00713F93">
        <w:rPr>
          <w:rFonts w:eastAsiaTheme="minorHAnsi" w:cs="Arial"/>
          <w:i/>
          <w:iCs/>
          <w:sz w:val="24"/>
          <w:szCs w:val="24"/>
          <w:lang w:eastAsia="en-US"/>
        </w:rPr>
        <w:t>sychology</w:t>
      </w:r>
      <w:r w:rsidRPr="00713F93">
        <w:rPr>
          <w:rFonts w:eastAsiaTheme="minorHAnsi" w:cs="Arial"/>
          <w:sz w:val="24"/>
          <w:szCs w:val="24"/>
          <w:lang w:eastAsia="en-US"/>
        </w:rPr>
        <w:t>, 10, p.2504. https://doi.org/10.3389/fpsyg.2019.02504.</w:t>
      </w:r>
    </w:p>
    <w:p w14:paraId="4475F570"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713F93">
        <w:rPr>
          <w:rFonts w:eastAsiaTheme="minorHAnsi" w:cs="Arial"/>
          <w:sz w:val="24"/>
          <w:szCs w:val="24"/>
          <w:lang w:eastAsia="en-US"/>
        </w:rPr>
        <w:t>Andruchow</w:t>
      </w:r>
      <w:proofErr w:type="spellEnd"/>
      <w:r w:rsidRPr="00713F93">
        <w:rPr>
          <w:rFonts w:eastAsiaTheme="minorHAnsi" w:cs="Arial"/>
          <w:sz w:val="24"/>
          <w:szCs w:val="24"/>
          <w:lang w:eastAsia="en-US"/>
        </w:rPr>
        <w:t xml:space="preserve">, J.E., Raja, A.S., </w:t>
      </w:r>
      <w:proofErr w:type="spellStart"/>
      <w:r w:rsidRPr="00713F93">
        <w:rPr>
          <w:rFonts w:eastAsiaTheme="minorHAnsi" w:cs="Arial"/>
          <w:sz w:val="24"/>
          <w:szCs w:val="24"/>
          <w:lang w:eastAsia="en-US"/>
        </w:rPr>
        <w:t>Prevedello</w:t>
      </w:r>
      <w:proofErr w:type="spellEnd"/>
      <w:r w:rsidRPr="00713F93">
        <w:rPr>
          <w:rFonts w:eastAsiaTheme="minorHAnsi" w:cs="Arial"/>
          <w:sz w:val="24"/>
          <w:szCs w:val="24"/>
          <w:lang w:eastAsia="en-US"/>
        </w:rPr>
        <w:t xml:space="preserve">, L.M., Zane, R.D. and </w:t>
      </w:r>
      <w:proofErr w:type="spellStart"/>
      <w:r w:rsidRPr="00713F93">
        <w:rPr>
          <w:rFonts w:eastAsiaTheme="minorHAnsi" w:cs="Arial"/>
          <w:sz w:val="24"/>
          <w:szCs w:val="24"/>
          <w:lang w:eastAsia="en-US"/>
        </w:rPr>
        <w:t>Khorasani</w:t>
      </w:r>
      <w:proofErr w:type="spellEnd"/>
      <w:r w:rsidRPr="00713F93">
        <w:rPr>
          <w:rFonts w:eastAsiaTheme="minorHAnsi" w:cs="Arial"/>
          <w:sz w:val="24"/>
          <w:szCs w:val="24"/>
          <w:lang w:eastAsia="en-US"/>
        </w:rPr>
        <w:t xml:space="preserve">, R. </w:t>
      </w:r>
      <w:r>
        <w:rPr>
          <w:rFonts w:eastAsiaTheme="minorHAnsi" w:cs="Arial"/>
          <w:sz w:val="24"/>
          <w:szCs w:val="24"/>
          <w:lang w:eastAsia="en-US"/>
        </w:rPr>
        <w:t>(</w:t>
      </w:r>
      <w:r w:rsidRPr="00713F93">
        <w:rPr>
          <w:rFonts w:eastAsiaTheme="minorHAnsi" w:cs="Arial"/>
          <w:sz w:val="24"/>
          <w:szCs w:val="24"/>
          <w:lang w:eastAsia="en-US"/>
        </w:rPr>
        <w:t>2012</w:t>
      </w:r>
      <w:r>
        <w:rPr>
          <w:rFonts w:eastAsiaTheme="minorHAnsi" w:cs="Arial"/>
          <w:sz w:val="24"/>
          <w:szCs w:val="24"/>
          <w:lang w:eastAsia="en-US"/>
        </w:rPr>
        <w:t>)</w:t>
      </w:r>
      <w:r w:rsidRPr="00713F93">
        <w:rPr>
          <w:rFonts w:eastAsiaTheme="minorHAnsi" w:cs="Arial"/>
          <w:sz w:val="24"/>
          <w:szCs w:val="24"/>
          <w:lang w:eastAsia="en-US"/>
        </w:rPr>
        <w:t xml:space="preserve">. Variation in head computed tomography use for emergency department trauma patients and physician risk tolerance. </w:t>
      </w:r>
      <w:r w:rsidRPr="00713F93">
        <w:rPr>
          <w:rFonts w:eastAsiaTheme="minorHAnsi" w:cs="Arial"/>
          <w:i/>
          <w:iCs/>
          <w:sz w:val="24"/>
          <w:szCs w:val="24"/>
          <w:lang w:eastAsia="en-US"/>
        </w:rPr>
        <w:t xml:space="preserve">Archives of </w:t>
      </w:r>
      <w:r>
        <w:rPr>
          <w:rFonts w:eastAsiaTheme="minorHAnsi" w:cs="Arial"/>
          <w:i/>
          <w:iCs/>
          <w:sz w:val="24"/>
          <w:szCs w:val="24"/>
          <w:lang w:eastAsia="en-US"/>
        </w:rPr>
        <w:t>I</w:t>
      </w:r>
      <w:r w:rsidRPr="00713F93">
        <w:rPr>
          <w:rFonts w:eastAsiaTheme="minorHAnsi" w:cs="Arial"/>
          <w:i/>
          <w:iCs/>
          <w:sz w:val="24"/>
          <w:szCs w:val="24"/>
          <w:lang w:eastAsia="en-US"/>
        </w:rPr>
        <w:t xml:space="preserve">nternal </w:t>
      </w:r>
      <w:r>
        <w:rPr>
          <w:rFonts w:eastAsiaTheme="minorHAnsi" w:cs="Arial"/>
          <w:i/>
          <w:iCs/>
          <w:sz w:val="24"/>
          <w:szCs w:val="24"/>
          <w:lang w:eastAsia="en-US"/>
        </w:rPr>
        <w:t>M</w:t>
      </w:r>
      <w:r w:rsidRPr="00713F93">
        <w:rPr>
          <w:rFonts w:eastAsiaTheme="minorHAnsi" w:cs="Arial"/>
          <w:i/>
          <w:iCs/>
          <w:sz w:val="24"/>
          <w:szCs w:val="24"/>
          <w:lang w:eastAsia="en-US"/>
        </w:rPr>
        <w:t>edicine</w:t>
      </w:r>
      <w:r w:rsidRPr="00713F93">
        <w:rPr>
          <w:rFonts w:eastAsiaTheme="minorHAnsi" w:cs="Arial"/>
          <w:sz w:val="24"/>
          <w:szCs w:val="24"/>
          <w:lang w:eastAsia="en-US"/>
        </w:rPr>
        <w:t>, 172(8), pp.660-661. doi:10.1001/archinternmed.2011.2243.</w:t>
      </w:r>
    </w:p>
    <w:p w14:paraId="7C559CC8"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Baldwin, R.L., Green, J.W., Shaw, J.L., Simpson, D.D., Bird, T.M., Cleves, </w:t>
      </w:r>
      <w:proofErr w:type="gramStart"/>
      <w:r w:rsidRPr="00713F93">
        <w:rPr>
          <w:rFonts w:eastAsiaTheme="minorHAnsi" w:cs="Arial"/>
          <w:sz w:val="24"/>
          <w:szCs w:val="24"/>
          <w:lang w:eastAsia="en-US"/>
        </w:rPr>
        <w:t>M.A.</w:t>
      </w:r>
      <w:proofErr w:type="gramEnd"/>
      <w:r w:rsidRPr="00713F93">
        <w:rPr>
          <w:rFonts w:eastAsiaTheme="minorHAnsi" w:cs="Arial"/>
          <w:sz w:val="24"/>
          <w:szCs w:val="24"/>
          <w:lang w:eastAsia="en-US"/>
        </w:rPr>
        <w:t xml:space="preserve"> and Robbins, J.M. </w:t>
      </w:r>
      <w:r>
        <w:rPr>
          <w:rFonts w:eastAsiaTheme="minorHAnsi" w:cs="Arial"/>
          <w:sz w:val="24"/>
          <w:szCs w:val="24"/>
          <w:lang w:eastAsia="en-US"/>
        </w:rPr>
        <w:t>(</w:t>
      </w:r>
      <w:r w:rsidRPr="00713F93">
        <w:rPr>
          <w:rFonts w:eastAsiaTheme="minorHAnsi" w:cs="Arial"/>
          <w:sz w:val="24"/>
          <w:szCs w:val="24"/>
          <w:lang w:eastAsia="en-US"/>
        </w:rPr>
        <w:t>2005</w:t>
      </w:r>
      <w:r>
        <w:rPr>
          <w:rFonts w:eastAsiaTheme="minorHAnsi" w:cs="Arial"/>
          <w:sz w:val="24"/>
          <w:szCs w:val="24"/>
          <w:lang w:eastAsia="en-US"/>
        </w:rPr>
        <w:t>)</w:t>
      </w:r>
      <w:r w:rsidRPr="00713F93">
        <w:rPr>
          <w:rFonts w:eastAsiaTheme="minorHAnsi" w:cs="Arial"/>
          <w:sz w:val="24"/>
          <w:szCs w:val="24"/>
          <w:lang w:eastAsia="en-US"/>
        </w:rPr>
        <w:t xml:space="preserve">. Physician risk attitudes and hospitalization of infants with bronchiolitis. </w:t>
      </w:r>
      <w:r w:rsidRPr="00713F93">
        <w:rPr>
          <w:rFonts w:eastAsiaTheme="minorHAnsi" w:cs="Arial"/>
          <w:i/>
          <w:iCs/>
          <w:sz w:val="24"/>
          <w:szCs w:val="24"/>
          <w:lang w:eastAsia="en-US"/>
        </w:rPr>
        <w:t>Academic Emergency Medicine</w:t>
      </w:r>
      <w:r w:rsidRPr="00713F93">
        <w:rPr>
          <w:rFonts w:eastAsiaTheme="minorHAnsi" w:cs="Arial"/>
          <w:sz w:val="24"/>
          <w:szCs w:val="24"/>
          <w:lang w:eastAsia="en-US"/>
        </w:rPr>
        <w:t>, 12(2), pp.142-146. https://doi.org/10.1111/j.1553-2712.2005.tb00852.x.</w:t>
      </w:r>
    </w:p>
    <w:p w14:paraId="7B6C8F5A" w14:textId="77777777" w:rsidR="00B75510" w:rsidRDefault="00B75510" w:rsidP="006E13B2">
      <w:pPr>
        <w:keepLines/>
        <w:spacing w:after="160" w:line="360" w:lineRule="auto"/>
        <w:ind w:left="720" w:hanging="720"/>
        <w:rPr>
          <w:rFonts w:eastAsiaTheme="minorHAnsi" w:cs="Arial"/>
          <w:sz w:val="24"/>
          <w:szCs w:val="24"/>
          <w:lang w:eastAsia="en-US"/>
        </w:rPr>
      </w:pPr>
      <w:r w:rsidRPr="004F07D3">
        <w:rPr>
          <w:rFonts w:eastAsiaTheme="minorHAnsi" w:cs="Arial"/>
          <w:sz w:val="24"/>
          <w:szCs w:val="24"/>
          <w:lang w:eastAsia="en-US"/>
        </w:rPr>
        <w:t>Bhattacharya, R., Barton, S. and Catalan, J.</w:t>
      </w:r>
      <w:r>
        <w:rPr>
          <w:rFonts w:eastAsiaTheme="minorHAnsi" w:cs="Arial"/>
          <w:sz w:val="24"/>
          <w:szCs w:val="24"/>
          <w:lang w:eastAsia="en-US"/>
        </w:rPr>
        <w:t xml:space="preserve"> (</w:t>
      </w:r>
      <w:r w:rsidRPr="004F07D3">
        <w:rPr>
          <w:rFonts w:eastAsiaTheme="minorHAnsi" w:cs="Arial"/>
          <w:sz w:val="24"/>
          <w:szCs w:val="24"/>
          <w:lang w:eastAsia="en-US"/>
        </w:rPr>
        <w:t>2008</w:t>
      </w:r>
      <w:r>
        <w:rPr>
          <w:rFonts w:eastAsiaTheme="minorHAnsi" w:cs="Arial"/>
          <w:sz w:val="24"/>
          <w:szCs w:val="24"/>
          <w:lang w:eastAsia="en-US"/>
        </w:rPr>
        <w:t>)</w:t>
      </w:r>
      <w:r w:rsidRPr="004F07D3">
        <w:rPr>
          <w:rFonts w:eastAsiaTheme="minorHAnsi" w:cs="Arial"/>
          <w:sz w:val="24"/>
          <w:szCs w:val="24"/>
          <w:lang w:eastAsia="en-US"/>
        </w:rPr>
        <w:t xml:space="preserve">. When good news is bad news: psychological impact of false positive diagnosis of HIV. </w:t>
      </w:r>
      <w:r w:rsidRPr="004F07D3">
        <w:rPr>
          <w:rFonts w:eastAsiaTheme="minorHAnsi" w:cs="Arial"/>
          <w:i/>
          <w:iCs/>
          <w:sz w:val="24"/>
          <w:szCs w:val="24"/>
          <w:lang w:eastAsia="en-US"/>
        </w:rPr>
        <w:t>AIDS Care</w:t>
      </w:r>
      <w:r w:rsidRPr="004F07D3">
        <w:rPr>
          <w:rFonts w:eastAsiaTheme="minorHAnsi" w:cs="Arial"/>
          <w:sz w:val="24"/>
          <w:szCs w:val="24"/>
          <w:lang w:eastAsia="en-US"/>
        </w:rPr>
        <w:t>, 20(5), pp.560-564.</w:t>
      </w:r>
    </w:p>
    <w:p w14:paraId="0EC462B7"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4F07D3">
        <w:rPr>
          <w:rFonts w:eastAsiaTheme="minorHAnsi" w:cs="Arial"/>
          <w:sz w:val="24"/>
          <w:szCs w:val="24"/>
          <w:lang w:eastAsia="en-US"/>
        </w:rPr>
        <w:t>Brodersen</w:t>
      </w:r>
      <w:proofErr w:type="spellEnd"/>
      <w:r w:rsidRPr="004F07D3">
        <w:rPr>
          <w:rFonts w:eastAsiaTheme="minorHAnsi" w:cs="Arial"/>
          <w:sz w:val="24"/>
          <w:szCs w:val="24"/>
          <w:lang w:eastAsia="en-US"/>
        </w:rPr>
        <w:t xml:space="preserve">, J. and </w:t>
      </w:r>
      <w:proofErr w:type="spellStart"/>
      <w:r w:rsidRPr="004F07D3">
        <w:rPr>
          <w:rFonts w:eastAsiaTheme="minorHAnsi" w:cs="Arial"/>
          <w:sz w:val="24"/>
          <w:szCs w:val="24"/>
          <w:lang w:eastAsia="en-US"/>
        </w:rPr>
        <w:t>Siersma</w:t>
      </w:r>
      <w:proofErr w:type="spellEnd"/>
      <w:r w:rsidRPr="004F07D3">
        <w:rPr>
          <w:rFonts w:eastAsiaTheme="minorHAnsi" w:cs="Arial"/>
          <w:sz w:val="24"/>
          <w:szCs w:val="24"/>
          <w:lang w:eastAsia="en-US"/>
        </w:rPr>
        <w:t xml:space="preserve">, V.D. </w:t>
      </w:r>
      <w:r>
        <w:rPr>
          <w:rFonts w:eastAsiaTheme="minorHAnsi" w:cs="Arial"/>
          <w:sz w:val="24"/>
          <w:szCs w:val="24"/>
          <w:lang w:eastAsia="en-US"/>
        </w:rPr>
        <w:t>(</w:t>
      </w:r>
      <w:r w:rsidRPr="004F07D3">
        <w:rPr>
          <w:rFonts w:eastAsiaTheme="minorHAnsi" w:cs="Arial"/>
          <w:sz w:val="24"/>
          <w:szCs w:val="24"/>
          <w:lang w:eastAsia="en-US"/>
        </w:rPr>
        <w:t>2013</w:t>
      </w:r>
      <w:r>
        <w:rPr>
          <w:rFonts w:eastAsiaTheme="minorHAnsi" w:cs="Arial"/>
          <w:sz w:val="24"/>
          <w:szCs w:val="24"/>
          <w:lang w:eastAsia="en-US"/>
        </w:rPr>
        <w:t>)</w:t>
      </w:r>
      <w:r w:rsidRPr="004F07D3">
        <w:rPr>
          <w:rFonts w:eastAsiaTheme="minorHAnsi" w:cs="Arial"/>
          <w:sz w:val="24"/>
          <w:szCs w:val="24"/>
          <w:lang w:eastAsia="en-US"/>
        </w:rPr>
        <w:t xml:space="preserve">. Long-term psychosocial consequences of false-positive screening mammography. </w:t>
      </w:r>
      <w:r w:rsidRPr="004F07D3">
        <w:rPr>
          <w:rFonts w:eastAsiaTheme="minorHAnsi" w:cs="Arial"/>
          <w:i/>
          <w:iCs/>
          <w:sz w:val="24"/>
          <w:szCs w:val="24"/>
          <w:lang w:eastAsia="en-US"/>
        </w:rPr>
        <w:t>The Annals of Family Medicine</w:t>
      </w:r>
      <w:r w:rsidRPr="004F07D3">
        <w:rPr>
          <w:rFonts w:eastAsiaTheme="minorHAnsi" w:cs="Arial"/>
          <w:sz w:val="24"/>
          <w:szCs w:val="24"/>
          <w:lang w:eastAsia="en-US"/>
        </w:rPr>
        <w:t>, 11(2), pp.106-115.</w:t>
      </w:r>
    </w:p>
    <w:p w14:paraId="1F0BB311" w14:textId="77777777" w:rsidR="00B75510"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Burman, R.A., </w:t>
      </w:r>
      <w:proofErr w:type="spellStart"/>
      <w:r w:rsidRPr="00713F93">
        <w:rPr>
          <w:rFonts w:eastAsiaTheme="minorHAnsi" w:cs="Arial"/>
          <w:sz w:val="24"/>
          <w:szCs w:val="24"/>
          <w:lang w:eastAsia="en-US"/>
        </w:rPr>
        <w:t>Zakariassen</w:t>
      </w:r>
      <w:proofErr w:type="spellEnd"/>
      <w:r w:rsidRPr="00713F93">
        <w:rPr>
          <w:rFonts w:eastAsiaTheme="minorHAnsi" w:cs="Arial"/>
          <w:sz w:val="24"/>
          <w:szCs w:val="24"/>
          <w:lang w:eastAsia="en-US"/>
        </w:rPr>
        <w:t xml:space="preserve">, E. and </w:t>
      </w:r>
      <w:proofErr w:type="spellStart"/>
      <w:r w:rsidRPr="00713F93">
        <w:rPr>
          <w:rFonts w:eastAsiaTheme="minorHAnsi" w:cs="Arial"/>
          <w:sz w:val="24"/>
          <w:szCs w:val="24"/>
          <w:lang w:eastAsia="en-US"/>
        </w:rPr>
        <w:t>Hunskaar</w:t>
      </w:r>
      <w:proofErr w:type="spellEnd"/>
      <w:r w:rsidRPr="00713F93">
        <w:rPr>
          <w:rFonts w:eastAsiaTheme="minorHAnsi" w:cs="Arial"/>
          <w:sz w:val="24"/>
          <w:szCs w:val="24"/>
          <w:lang w:eastAsia="en-US"/>
        </w:rPr>
        <w:t xml:space="preserve">, S. </w:t>
      </w:r>
      <w:r>
        <w:rPr>
          <w:rFonts w:eastAsiaTheme="minorHAnsi" w:cs="Arial"/>
          <w:sz w:val="24"/>
          <w:szCs w:val="24"/>
          <w:lang w:eastAsia="en-US"/>
        </w:rPr>
        <w:t>(</w:t>
      </w:r>
      <w:r w:rsidRPr="00713F93">
        <w:rPr>
          <w:rFonts w:eastAsiaTheme="minorHAnsi" w:cs="Arial"/>
          <w:sz w:val="24"/>
          <w:szCs w:val="24"/>
          <w:lang w:eastAsia="en-US"/>
        </w:rPr>
        <w:t>2014</w:t>
      </w:r>
      <w:r>
        <w:rPr>
          <w:rFonts w:eastAsiaTheme="minorHAnsi" w:cs="Arial"/>
          <w:sz w:val="24"/>
          <w:szCs w:val="24"/>
          <w:lang w:eastAsia="en-US"/>
        </w:rPr>
        <w:t>)</w:t>
      </w:r>
      <w:r w:rsidRPr="00713F93">
        <w:rPr>
          <w:rFonts w:eastAsiaTheme="minorHAnsi" w:cs="Arial"/>
          <w:sz w:val="24"/>
          <w:szCs w:val="24"/>
          <w:lang w:eastAsia="en-US"/>
        </w:rPr>
        <w:t xml:space="preserve">. Chest pain out-of-hours–an interview study of primary care physicians’ diagnostic approach, tolerance of risk and attitudes to hospital admission. </w:t>
      </w:r>
      <w:r w:rsidRPr="00713F93">
        <w:rPr>
          <w:rFonts w:eastAsiaTheme="minorHAnsi" w:cs="Arial"/>
          <w:i/>
          <w:iCs/>
          <w:sz w:val="24"/>
          <w:szCs w:val="24"/>
          <w:lang w:eastAsia="en-US"/>
        </w:rPr>
        <w:t xml:space="preserve">BMC </w:t>
      </w:r>
      <w:r>
        <w:rPr>
          <w:rFonts w:eastAsiaTheme="minorHAnsi" w:cs="Arial"/>
          <w:i/>
          <w:iCs/>
          <w:sz w:val="24"/>
          <w:szCs w:val="24"/>
          <w:lang w:eastAsia="en-US"/>
        </w:rPr>
        <w:t>F</w:t>
      </w:r>
      <w:r w:rsidRPr="00713F93">
        <w:rPr>
          <w:rFonts w:eastAsiaTheme="minorHAnsi" w:cs="Arial"/>
          <w:i/>
          <w:iCs/>
          <w:sz w:val="24"/>
          <w:szCs w:val="24"/>
          <w:lang w:eastAsia="en-US"/>
        </w:rPr>
        <w:t xml:space="preserve">amily </w:t>
      </w:r>
      <w:r>
        <w:rPr>
          <w:rFonts w:eastAsiaTheme="minorHAnsi" w:cs="Arial"/>
          <w:i/>
          <w:iCs/>
          <w:sz w:val="24"/>
          <w:szCs w:val="24"/>
          <w:lang w:eastAsia="en-US"/>
        </w:rPr>
        <w:t>P</w:t>
      </w:r>
      <w:r w:rsidRPr="00713F93">
        <w:rPr>
          <w:rFonts w:eastAsiaTheme="minorHAnsi" w:cs="Arial"/>
          <w:i/>
          <w:iCs/>
          <w:sz w:val="24"/>
          <w:szCs w:val="24"/>
          <w:lang w:eastAsia="en-US"/>
        </w:rPr>
        <w:t>ractice</w:t>
      </w:r>
      <w:r w:rsidRPr="00713F93">
        <w:rPr>
          <w:rFonts w:eastAsiaTheme="minorHAnsi" w:cs="Arial"/>
          <w:sz w:val="24"/>
          <w:szCs w:val="24"/>
          <w:lang w:eastAsia="en-US"/>
        </w:rPr>
        <w:t xml:space="preserve">, 15(1), p.1127. https://doi.org/10.1186/s12875-014-0207-4. </w:t>
      </w:r>
    </w:p>
    <w:p w14:paraId="1EE14993"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Cooke, G.P., Doust, J.A. and Steele, M.C. </w:t>
      </w:r>
      <w:r>
        <w:rPr>
          <w:rFonts w:eastAsiaTheme="minorHAnsi" w:cs="Arial"/>
          <w:sz w:val="24"/>
          <w:szCs w:val="24"/>
          <w:lang w:eastAsia="en-US"/>
        </w:rPr>
        <w:t>(</w:t>
      </w:r>
      <w:r w:rsidRPr="00713F93">
        <w:rPr>
          <w:rFonts w:eastAsiaTheme="minorHAnsi" w:cs="Arial"/>
          <w:sz w:val="24"/>
          <w:szCs w:val="24"/>
          <w:lang w:eastAsia="en-US"/>
        </w:rPr>
        <w:t>2013</w:t>
      </w:r>
      <w:r>
        <w:rPr>
          <w:rFonts w:eastAsiaTheme="minorHAnsi" w:cs="Arial"/>
          <w:sz w:val="24"/>
          <w:szCs w:val="24"/>
          <w:lang w:eastAsia="en-US"/>
        </w:rPr>
        <w:t>)</w:t>
      </w:r>
      <w:r w:rsidRPr="00713F93">
        <w:rPr>
          <w:rFonts w:eastAsiaTheme="minorHAnsi" w:cs="Arial"/>
          <w:sz w:val="24"/>
          <w:szCs w:val="24"/>
          <w:lang w:eastAsia="en-US"/>
        </w:rPr>
        <w:t xml:space="preserve">. A survey of resilience, burnout, and tolerance of uncertainty in Australian general practice registrars. </w:t>
      </w:r>
      <w:r w:rsidRPr="00713F93">
        <w:rPr>
          <w:rFonts w:eastAsiaTheme="minorHAnsi" w:cs="Arial"/>
          <w:i/>
          <w:iCs/>
          <w:sz w:val="24"/>
          <w:szCs w:val="24"/>
          <w:lang w:eastAsia="en-US"/>
        </w:rPr>
        <w:t xml:space="preserve">BMC </w:t>
      </w:r>
      <w:r w:rsidRPr="00693CDB">
        <w:rPr>
          <w:rFonts w:eastAsiaTheme="minorHAnsi" w:cs="Arial"/>
          <w:i/>
          <w:iCs/>
          <w:sz w:val="24"/>
          <w:szCs w:val="24"/>
          <w:lang w:eastAsia="en-US"/>
        </w:rPr>
        <w:t>M</w:t>
      </w:r>
      <w:r w:rsidRPr="00713F93">
        <w:rPr>
          <w:rFonts w:eastAsiaTheme="minorHAnsi" w:cs="Arial"/>
          <w:i/>
          <w:iCs/>
          <w:sz w:val="24"/>
          <w:szCs w:val="24"/>
          <w:lang w:eastAsia="en-US"/>
        </w:rPr>
        <w:t xml:space="preserve">edical </w:t>
      </w:r>
      <w:r w:rsidRPr="00693CDB">
        <w:rPr>
          <w:rFonts w:eastAsiaTheme="minorHAnsi" w:cs="Arial"/>
          <w:i/>
          <w:iCs/>
          <w:sz w:val="24"/>
          <w:szCs w:val="24"/>
          <w:lang w:eastAsia="en-US"/>
        </w:rPr>
        <w:t>E</w:t>
      </w:r>
      <w:r w:rsidRPr="00713F93">
        <w:rPr>
          <w:rFonts w:eastAsiaTheme="minorHAnsi" w:cs="Arial"/>
          <w:i/>
          <w:iCs/>
          <w:sz w:val="24"/>
          <w:szCs w:val="24"/>
          <w:lang w:eastAsia="en-US"/>
        </w:rPr>
        <w:t>ducation</w:t>
      </w:r>
      <w:r w:rsidRPr="00713F93">
        <w:rPr>
          <w:rFonts w:eastAsiaTheme="minorHAnsi" w:cs="Arial"/>
          <w:sz w:val="24"/>
          <w:szCs w:val="24"/>
          <w:lang w:eastAsia="en-US"/>
        </w:rPr>
        <w:t xml:space="preserve">, 13(1), p.2. https://doi.org/10.1186/1472-6920-13-2. </w:t>
      </w:r>
    </w:p>
    <w:p w14:paraId="43D0614C" w14:textId="77777777" w:rsidR="00B75510" w:rsidRPr="00713F93" w:rsidRDefault="00B75510" w:rsidP="006E13B2">
      <w:pPr>
        <w:keepLines/>
        <w:spacing w:after="160" w:line="360" w:lineRule="auto"/>
        <w:ind w:left="720" w:hanging="720"/>
        <w:rPr>
          <w:rFonts w:cs="Arial"/>
          <w:sz w:val="24"/>
          <w:szCs w:val="24"/>
        </w:rPr>
      </w:pPr>
      <w:proofErr w:type="spellStart"/>
      <w:r w:rsidRPr="00713F93">
        <w:rPr>
          <w:rFonts w:cs="Arial"/>
          <w:sz w:val="24"/>
          <w:szCs w:val="24"/>
        </w:rPr>
        <w:lastRenderedPageBreak/>
        <w:t>Dohmen</w:t>
      </w:r>
      <w:proofErr w:type="spellEnd"/>
      <w:r w:rsidRPr="00713F93">
        <w:rPr>
          <w:rFonts w:cs="Arial"/>
          <w:sz w:val="24"/>
          <w:szCs w:val="24"/>
        </w:rPr>
        <w:t xml:space="preserve">, T., Falk, A., Huffman, D., </w:t>
      </w:r>
      <w:proofErr w:type="spellStart"/>
      <w:r w:rsidRPr="00713F93">
        <w:rPr>
          <w:rFonts w:cs="Arial"/>
          <w:sz w:val="24"/>
          <w:szCs w:val="24"/>
        </w:rPr>
        <w:t>Sunde</w:t>
      </w:r>
      <w:proofErr w:type="spellEnd"/>
      <w:r w:rsidRPr="00713F93">
        <w:rPr>
          <w:rFonts w:cs="Arial"/>
          <w:sz w:val="24"/>
          <w:szCs w:val="24"/>
        </w:rPr>
        <w:t xml:space="preserve">, U., Schupp, J. and Wagner, G.G. </w:t>
      </w:r>
      <w:r>
        <w:rPr>
          <w:rFonts w:cs="Arial"/>
          <w:sz w:val="24"/>
          <w:szCs w:val="24"/>
        </w:rPr>
        <w:t>(</w:t>
      </w:r>
      <w:r w:rsidRPr="00713F93">
        <w:rPr>
          <w:rFonts w:cs="Arial"/>
          <w:sz w:val="24"/>
          <w:szCs w:val="24"/>
        </w:rPr>
        <w:t>2011</w:t>
      </w:r>
      <w:r>
        <w:rPr>
          <w:rFonts w:cs="Arial"/>
          <w:sz w:val="24"/>
          <w:szCs w:val="24"/>
        </w:rPr>
        <w:t>)</w:t>
      </w:r>
      <w:r w:rsidRPr="00713F93">
        <w:rPr>
          <w:rFonts w:cs="Arial"/>
          <w:sz w:val="24"/>
          <w:szCs w:val="24"/>
        </w:rPr>
        <w:t xml:space="preserve">. Individual risk attitudes: Measurement, determinants, and </w:t>
      </w:r>
      <w:proofErr w:type="spellStart"/>
      <w:r w:rsidRPr="00713F93">
        <w:rPr>
          <w:rFonts w:cs="Arial"/>
          <w:sz w:val="24"/>
          <w:szCs w:val="24"/>
        </w:rPr>
        <w:t>behavioral</w:t>
      </w:r>
      <w:proofErr w:type="spellEnd"/>
      <w:r w:rsidRPr="00713F93">
        <w:rPr>
          <w:rFonts w:cs="Arial"/>
          <w:sz w:val="24"/>
          <w:szCs w:val="24"/>
        </w:rPr>
        <w:t xml:space="preserve"> consequences. </w:t>
      </w:r>
      <w:r w:rsidRPr="00713F93">
        <w:rPr>
          <w:rFonts w:cs="Arial"/>
          <w:i/>
          <w:iCs/>
          <w:sz w:val="24"/>
          <w:szCs w:val="24"/>
        </w:rPr>
        <w:t>Journal of the European Economic Association</w:t>
      </w:r>
      <w:r w:rsidRPr="00713F93">
        <w:rPr>
          <w:rFonts w:cs="Arial"/>
          <w:sz w:val="24"/>
          <w:szCs w:val="24"/>
        </w:rPr>
        <w:t>, 9(3), pp.522-550.</w:t>
      </w:r>
      <w:r w:rsidRPr="00713F93">
        <w:rPr>
          <w:rFonts w:eastAsiaTheme="minorHAnsi" w:cs="Arial"/>
          <w:sz w:val="24"/>
          <w:szCs w:val="24"/>
          <w:lang w:eastAsia="en-US"/>
        </w:rPr>
        <w:t xml:space="preserve"> </w:t>
      </w:r>
      <w:r w:rsidRPr="00713F93">
        <w:rPr>
          <w:rFonts w:cs="Arial"/>
          <w:sz w:val="24"/>
          <w:szCs w:val="24"/>
        </w:rPr>
        <w:t>https://doi.org/10.1111/j.1542-4774.2011.01015.x.</w:t>
      </w:r>
    </w:p>
    <w:p w14:paraId="2C3172BB"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Franks, P., Williams, G.C., </w:t>
      </w:r>
      <w:proofErr w:type="spellStart"/>
      <w:r w:rsidRPr="00713F93">
        <w:rPr>
          <w:rFonts w:eastAsiaTheme="minorHAnsi" w:cs="Arial"/>
          <w:sz w:val="24"/>
          <w:szCs w:val="24"/>
          <w:lang w:eastAsia="en-US"/>
        </w:rPr>
        <w:t>Zwanziger</w:t>
      </w:r>
      <w:proofErr w:type="spellEnd"/>
      <w:r w:rsidRPr="00713F93">
        <w:rPr>
          <w:rFonts w:eastAsiaTheme="minorHAnsi" w:cs="Arial"/>
          <w:sz w:val="24"/>
          <w:szCs w:val="24"/>
          <w:lang w:eastAsia="en-US"/>
        </w:rPr>
        <w:t xml:space="preserve">, J., Mooney, C. and </w:t>
      </w:r>
      <w:proofErr w:type="spellStart"/>
      <w:r w:rsidRPr="00713F93">
        <w:rPr>
          <w:rFonts w:eastAsiaTheme="minorHAnsi" w:cs="Arial"/>
          <w:sz w:val="24"/>
          <w:szCs w:val="24"/>
          <w:lang w:eastAsia="en-US"/>
        </w:rPr>
        <w:t>Sorbero</w:t>
      </w:r>
      <w:proofErr w:type="spellEnd"/>
      <w:r w:rsidRPr="00713F93">
        <w:rPr>
          <w:rFonts w:eastAsiaTheme="minorHAnsi" w:cs="Arial"/>
          <w:sz w:val="24"/>
          <w:szCs w:val="24"/>
          <w:lang w:eastAsia="en-US"/>
        </w:rPr>
        <w:t xml:space="preserve">, M. </w:t>
      </w:r>
      <w:r>
        <w:rPr>
          <w:rFonts w:eastAsiaTheme="minorHAnsi" w:cs="Arial"/>
          <w:sz w:val="24"/>
          <w:szCs w:val="24"/>
          <w:lang w:eastAsia="en-US"/>
        </w:rPr>
        <w:t>(</w:t>
      </w:r>
      <w:r w:rsidRPr="00713F93">
        <w:rPr>
          <w:rFonts w:eastAsiaTheme="minorHAnsi" w:cs="Arial"/>
          <w:sz w:val="24"/>
          <w:szCs w:val="24"/>
          <w:lang w:eastAsia="en-US"/>
        </w:rPr>
        <w:t>2000</w:t>
      </w:r>
      <w:r>
        <w:rPr>
          <w:rFonts w:eastAsiaTheme="minorHAnsi" w:cs="Arial"/>
          <w:sz w:val="24"/>
          <w:szCs w:val="24"/>
          <w:lang w:eastAsia="en-US"/>
        </w:rPr>
        <w:t>)</w:t>
      </w:r>
      <w:r w:rsidRPr="00713F93">
        <w:rPr>
          <w:rFonts w:eastAsiaTheme="minorHAnsi" w:cs="Arial"/>
          <w:sz w:val="24"/>
          <w:szCs w:val="24"/>
          <w:lang w:eastAsia="en-US"/>
        </w:rPr>
        <w:t xml:space="preserve">. Why do physicians vary so widely in their referral </w:t>
      </w:r>
      <w:proofErr w:type="gramStart"/>
      <w:r w:rsidRPr="00713F93">
        <w:rPr>
          <w:rFonts w:eastAsiaTheme="minorHAnsi" w:cs="Arial"/>
          <w:sz w:val="24"/>
          <w:szCs w:val="24"/>
          <w:lang w:eastAsia="en-US"/>
        </w:rPr>
        <w:t>rates?.</w:t>
      </w:r>
      <w:proofErr w:type="gramEnd"/>
      <w:r w:rsidRPr="00713F93">
        <w:rPr>
          <w:rFonts w:eastAsiaTheme="minorHAnsi" w:cs="Arial"/>
          <w:sz w:val="24"/>
          <w:szCs w:val="24"/>
          <w:lang w:eastAsia="en-US"/>
        </w:rPr>
        <w:t xml:space="preserve"> </w:t>
      </w:r>
      <w:r w:rsidRPr="00713F93">
        <w:rPr>
          <w:rFonts w:eastAsiaTheme="minorHAnsi" w:cs="Arial"/>
          <w:i/>
          <w:iCs/>
          <w:sz w:val="24"/>
          <w:szCs w:val="24"/>
          <w:lang w:eastAsia="en-US"/>
        </w:rPr>
        <w:t xml:space="preserve">Journal of </w:t>
      </w:r>
      <w:r w:rsidRPr="00776D37">
        <w:rPr>
          <w:rFonts w:eastAsiaTheme="minorHAnsi" w:cs="Arial"/>
          <w:i/>
          <w:iCs/>
          <w:sz w:val="24"/>
          <w:szCs w:val="24"/>
          <w:lang w:eastAsia="en-US"/>
        </w:rPr>
        <w:t>G</w:t>
      </w:r>
      <w:r w:rsidRPr="00713F93">
        <w:rPr>
          <w:rFonts w:eastAsiaTheme="minorHAnsi" w:cs="Arial"/>
          <w:i/>
          <w:iCs/>
          <w:sz w:val="24"/>
          <w:szCs w:val="24"/>
          <w:lang w:eastAsia="en-US"/>
        </w:rPr>
        <w:t xml:space="preserve">eneral </w:t>
      </w:r>
      <w:r w:rsidRPr="00776D37">
        <w:rPr>
          <w:rFonts w:eastAsiaTheme="minorHAnsi" w:cs="Arial"/>
          <w:i/>
          <w:iCs/>
          <w:sz w:val="24"/>
          <w:szCs w:val="24"/>
          <w:lang w:eastAsia="en-US"/>
        </w:rPr>
        <w:t>I</w:t>
      </w:r>
      <w:r w:rsidRPr="00713F93">
        <w:rPr>
          <w:rFonts w:eastAsiaTheme="minorHAnsi" w:cs="Arial"/>
          <w:i/>
          <w:iCs/>
          <w:sz w:val="24"/>
          <w:szCs w:val="24"/>
          <w:lang w:eastAsia="en-US"/>
        </w:rPr>
        <w:t xml:space="preserve">nternal </w:t>
      </w:r>
      <w:r w:rsidRPr="00776D37">
        <w:rPr>
          <w:rFonts w:eastAsiaTheme="minorHAnsi" w:cs="Arial"/>
          <w:i/>
          <w:iCs/>
          <w:sz w:val="24"/>
          <w:szCs w:val="24"/>
          <w:lang w:eastAsia="en-US"/>
        </w:rPr>
        <w:t>M</w:t>
      </w:r>
      <w:r w:rsidRPr="00713F93">
        <w:rPr>
          <w:rFonts w:eastAsiaTheme="minorHAnsi" w:cs="Arial"/>
          <w:i/>
          <w:iCs/>
          <w:sz w:val="24"/>
          <w:szCs w:val="24"/>
          <w:lang w:eastAsia="en-US"/>
        </w:rPr>
        <w:t>edicine</w:t>
      </w:r>
      <w:r w:rsidRPr="00713F93">
        <w:rPr>
          <w:rFonts w:eastAsiaTheme="minorHAnsi" w:cs="Arial"/>
          <w:sz w:val="24"/>
          <w:szCs w:val="24"/>
          <w:lang w:eastAsia="en-US"/>
        </w:rPr>
        <w:t xml:space="preserve">, 15(3), pp.163-168. </w:t>
      </w:r>
      <w:hyperlink r:id="rId15" w:history="1">
        <w:r w:rsidRPr="00713F93">
          <w:rPr>
            <w:rFonts w:eastAsiaTheme="minorHAnsi" w:cs="Arial"/>
            <w:sz w:val="24"/>
            <w:szCs w:val="24"/>
            <w:lang w:eastAsia="en-US"/>
          </w:rPr>
          <w:t>https://doi.org/10.1046/j.1525-1497.2000.04079.x</w:t>
        </w:r>
      </w:hyperlink>
      <w:r w:rsidRPr="00713F93">
        <w:rPr>
          <w:rFonts w:eastAsiaTheme="minorHAnsi" w:cs="Arial"/>
          <w:sz w:val="24"/>
          <w:szCs w:val="24"/>
          <w:lang w:eastAsia="en-US"/>
        </w:rPr>
        <w:t xml:space="preserve">. </w:t>
      </w:r>
    </w:p>
    <w:p w14:paraId="000B4CC6"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Geller, G., Rushton, C.H., </w:t>
      </w:r>
      <w:proofErr w:type="spellStart"/>
      <w:r w:rsidRPr="00713F93">
        <w:rPr>
          <w:rFonts w:eastAsiaTheme="minorHAnsi" w:cs="Arial"/>
          <w:sz w:val="24"/>
          <w:szCs w:val="24"/>
          <w:lang w:eastAsia="en-US"/>
        </w:rPr>
        <w:t>Francomano</w:t>
      </w:r>
      <w:proofErr w:type="spellEnd"/>
      <w:r w:rsidRPr="00713F93">
        <w:rPr>
          <w:rFonts w:eastAsiaTheme="minorHAnsi" w:cs="Arial"/>
          <w:sz w:val="24"/>
          <w:szCs w:val="24"/>
          <w:lang w:eastAsia="en-US"/>
        </w:rPr>
        <w:t xml:space="preserve">, C., </w:t>
      </w:r>
      <w:proofErr w:type="spellStart"/>
      <w:r w:rsidRPr="00713F93">
        <w:rPr>
          <w:rFonts w:eastAsiaTheme="minorHAnsi" w:cs="Arial"/>
          <w:sz w:val="24"/>
          <w:szCs w:val="24"/>
          <w:lang w:eastAsia="en-US"/>
        </w:rPr>
        <w:t>Kolodner</w:t>
      </w:r>
      <w:proofErr w:type="spellEnd"/>
      <w:r w:rsidRPr="00713F93">
        <w:rPr>
          <w:rFonts w:eastAsiaTheme="minorHAnsi" w:cs="Arial"/>
          <w:sz w:val="24"/>
          <w:szCs w:val="24"/>
          <w:lang w:eastAsia="en-US"/>
        </w:rPr>
        <w:t xml:space="preserve">, K. and Bernhardt, B.A. </w:t>
      </w:r>
      <w:r>
        <w:rPr>
          <w:rFonts w:eastAsiaTheme="minorHAnsi" w:cs="Arial"/>
          <w:sz w:val="24"/>
          <w:szCs w:val="24"/>
          <w:lang w:eastAsia="en-US"/>
        </w:rPr>
        <w:t>(</w:t>
      </w:r>
      <w:r w:rsidRPr="00713F93">
        <w:rPr>
          <w:rFonts w:eastAsiaTheme="minorHAnsi" w:cs="Arial"/>
          <w:sz w:val="24"/>
          <w:szCs w:val="24"/>
          <w:lang w:eastAsia="en-US"/>
        </w:rPr>
        <w:t>2010</w:t>
      </w:r>
      <w:r>
        <w:rPr>
          <w:rFonts w:eastAsiaTheme="minorHAnsi" w:cs="Arial"/>
          <w:sz w:val="24"/>
          <w:szCs w:val="24"/>
          <w:lang w:eastAsia="en-US"/>
        </w:rPr>
        <w:t>)</w:t>
      </w:r>
      <w:r w:rsidRPr="00713F93">
        <w:rPr>
          <w:rFonts w:eastAsiaTheme="minorHAnsi" w:cs="Arial"/>
          <w:sz w:val="24"/>
          <w:szCs w:val="24"/>
          <w:lang w:eastAsia="en-US"/>
        </w:rPr>
        <w:t xml:space="preserve">. Genetics professionals' experiences with grief and loss: implications for support and training. </w:t>
      </w:r>
      <w:r w:rsidRPr="00713F93">
        <w:rPr>
          <w:rFonts w:eastAsiaTheme="minorHAnsi" w:cs="Arial"/>
          <w:i/>
          <w:iCs/>
          <w:sz w:val="24"/>
          <w:szCs w:val="24"/>
          <w:lang w:eastAsia="en-US"/>
        </w:rPr>
        <w:t xml:space="preserve">Clinical </w:t>
      </w:r>
      <w:r w:rsidRPr="00B736B5">
        <w:rPr>
          <w:rFonts w:eastAsiaTheme="minorHAnsi" w:cs="Arial"/>
          <w:i/>
          <w:iCs/>
          <w:sz w:val="24"/>
          <w:szCs w:val="24"/>
          <w:lang w:eastAsia="en-US"/>
        </w:rPr>
        <w:t>G</w:t>
      </w:r>
      <w:r w:rsidRPr="00713F93">
        <w:rPr>
          <w:rFonts w:eastAsiaTheme="minorHAnsi" w:cs="Arial"/>
          <w:i/>
          <w:iCs/>
          <w:sz w:val="24"/>
          <w:szCs w:val="24"/>
          <w:lang w:eastAsia="en-US"/>
        </w:rPr>
        <w:t>enetics</w:t>
      </w:r>
      <w:r w:rsidRPr="00713F93">
        <w:rPr>
          <w:rFonts w:eastAsiaTheme="minorHAnsi" w:cs="Arial"/>
          <w:sz w:val="24"/>
          <w:szCs w:val="24"/>
          <w:lang w:eastAsia="en-US"/>
        </w:rPr>
        <w:t xml:space="preserve">, 77(5), pp.421-429. </w:t>
      </w:r>
      <w:hyperlink r:id="rId16" w:history="1">
        <w:r w:rsidRPr="00713F93">
          <w:rPr>
            <w:rFonts w:eastAsiaTheme="minorHAnsi" w:cs="Arial"/>
            <w:sz w:val="24"/>
            <w:szCs w:val="24"/>
            <w:lang w:eastAsia="en-US"/>
          </w:rPr>
          <w:t>https://doi.org/10.1111/j.1399-0004.2010.01409.x</w:t>
        </w:r>
      </w:hyperlink>
      <w:r w:rsidRPr="00713F93">
        <w:rPr>
          <w:rFonts w:eastAsiaTheme="minorHAnsi" w:cs="Arial"/>
          <w:sz w:val="24"/>
          <w:szCs w:val="24"/>
          <w:lang w:eastAsia="en-US"/>
        </w:rPr>
        <w:t xml:space="preserve">. </w:t>
      </w:r>
    </w:p>
    <w:p w14:paraId="4C8CFD6E"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Gelman, A. and Hill, J. </w:t>
      </w:r>
      <w:r>
        <w:rPr>
          <w:rFonts w:eastAsiaTheme="minorHAnsi" w:cs="Arial"/>
          <w:sz w:val="24"/>
          <w:szCs w:val="24"/>
          <w:lang w:eastAsia="en-US"/>
        </w:rPr>
        <w:t>(</w:t>
      </w:r>
      <w:r w:rsidRPr="00713F93">
        <w:rPr>
          <w:rFonts w:eastAsiaTheme="minorHAnsi" w:cs="Arial"/>
          <w:sz w:val="24"/>
          <w:szCs w:val="24"/>
          <w:lang w:eastAsia="en-US"/>
        </w:rPr>
        <w:t>2007</w:t>
      </w:r>
      <w:r>
        <w:rPr>
          <w:rFonts w:eastAsiaTheme="minorHAnsi" w:cs="Arial"/>
          <w:sz w:val="24"/>
          <w:szCs w:val="24"/>
          <w:lang w:eastAsia="en-US"/>
        </w:rPr>
        <w:t>)</w:t>
      </w:r>
      <w:r w:rsidRPr="00713F93">
        <w:rPr>
          <w:rFonts w:eastAsiaTheme="minorHAnsi" w:cs="Arial"/>
          <w:sz w:val="24"/>
          <w:szCs w:val="24"/>
          <w:lang w:eastAsia="en-US"/>
        </w:rPr>
        <w:t xml:space="preserve">. </w:t>
      </w:r>
      <w:r w:rsidRPr="00713F93">
        <w:rPr>
          <w:rFonts w:eastAsiaTheme="minorHAnsi" w:cs="Arial"/>
          <w:i/>
          <w:iCs/>
          <w:sz w:val="24"/>
          <w:szCs w:val="24"/>
          <w:lang w:eastAsia="en-US"/>
        </w:rPr>
        <w:t>Data analysis using regression and multilevel/hierarchical models</w:t>
      </w:r>
      <w:r w:rsidRPr="00713F93">
        <w:rPr>
          <w:rFonts w:eastAsiaTheme="minorHAnsi" w:cs="Arial"/>
          <w:sz w:val="24"/>
          <w:szCs w:val="24"/>
          <w:lang w:eastAsia="en-US"/>
        </w:rPr>
        <w:t xml:space="preserve"> (Vol. 1). New York, NY, USA: Cambridge University Press.</w:t>
      </w:r>
    </w:p>
    <w:p w14:paraId="57E332F6"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Gerrity, M.S., </w:t>
      </w:r>
      <w:proofErr w:type="spellStart"/>
      <w:r w:rsidRPr="00713F93">
        <w:rPr>
          <w:rFonts w:eastAsiaTheme="minorHAnsi" w:cs="Arial"/>
          <w:sz w:val="24"/>
          <w:szCs w:val="24"/>
          <w:lang w:eastAsia="en-US"/>
        </w:rPr>
        <w:t>DeVellis</w:t>
      </w:r>
      <w:proofErr w:type="spellEnd"/>
      <w:r w:rsidRPr="00713F93">
        <w:rPr>
          <w:rFonts w:eastAsiaTheme="minorHAnsi" w:cs="Arial"/>
          <w:sz w:val="24"/>
          <w:szCs w:val="24"/>
          <w:lang w:eastAsia="en-US"/>
        </w:rPr>
        <w:t xml:space="preserve">, R.F. and Earp, J.A. </w:t>
      </w:r>
      <w:r>
        <w:rPr>
          <w:rFonts w:eastAsiaTheme="minorHAnsi" w:cs="Arial"/>
          <w:sz w:val="24"/>
          <w:szCs w:val="24"/>
          <w:lang w:eastAsia="en-US"/>
        </w:rPr>
        <w:t>(</w:t>
      </w:r>
      <w:r w:rsidRPr="00713F93">
        <w:rPr>
          <w:rFonts w:eastAsiaTheme="minorHAnsi" w:cs="Arial"/>
          <w:sz w:val="24"/>
          <w:szCs w:val="24"/>
          <w:lang w:eastAsia="en-US"/>
        </w:rPr>
        <w:t>1990</w:t>
      </w:r>
      <w:r>
        <w:rPr>
          <w:rFonts w:eastAsiaTheme="minorHAnsi" w:cs="Arial"/>
          <w:sz w:val="24"/>
          <w:szCs w:val="24"/>
          <w:lang w:eastAsia="en-US"/>
        </w:rPr>
        <w:t>)</w:t>
      </w:r>
      <w:r w:rsidRPr="00713F93">
        <w:rPr>
          <w:rFonts w:eastAsiaTheme="minorHAnsi" w:cs="Arial"/>
          <w:sz w:val="24"/>
          <w:szCs w:val="24"/>
          <w:lang w:eastAsia="en-US"/>
        </w:rPr>
        <w:t xml:space="preserve">. Physicians' reactions to uncertainty in patient care: a new measure and new insights. </w:t>
      </w:r>
      <w:r w:rsidRPr="00713F93">
        <w:rPr>
          <w:rFonts w:eastAsiaTheme="minorHAnsi" w:cs="Arial"/>
          <w:i/>
          <w:iCs/>
          <w:sz w:val="24"/>
          <w:szCs w:val="24"/>
          <w:lang w:eastAsia="en-US"/>
        </w:rPr>
        <w:t xml:space="preserve">Medical </w:t>
      </w:r>
      <w:r w:rsidRPr="00B736B5">
        <w:rPr>
          <w:rFonts w:eastAsiaTheme="minorHAnsi" w:cs="Arial"/>
          <w:i/>
          <w:iCs/>
          <w:sz w:val="24"/>
          <w:szCs w:val="24"/>
          <w:lang w:eastAsia="en-US"/>
        </w:rPr>
        <w:t>C</w:t>
      </w:r>
      <w:r w:rsidRPr="00713F93">
        <w:rPr>
          <w:rFonts w:eastAsiaTheme="minorHAnsi" w:cs="Arial"/>
          <w:i/>
          <w:iCs/>
          <w:sz w:val="24"/>
          <w:szCs w:val="24"/>
          <w:lang w:eastAsia="en-US"/>
        </w:rPr>
        <w:t>are</w:t>
      </w:r>
      <w:r w:rsidRPr="00713F93">
        <w:rPr>
          <w:rFonts w:eastAsiaTheme="minorHAnsi" w:cs="Arial"/>
          <w:sz w:val="24"/>
          <w:szCs w:val="24"/>
          <w:lang w:eastAsia="en-US"/>
        </w:rPr>
        <w:t>, pp.724-736.</w:t>
      </w:r>
    </w:p>
    <w:p w14:paraId="4226F237"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Gerrity, M.S., White, K.P., </w:t>
      </w:r>
      <w:proofErr w:type="spellStart"/>
      <w:r w:rsidRPr="00713F93">
        <w:rPr>
          <w:rFonts w:eastAsiaTheme="minorHAnsi" w:cs="Arial"/>
          <w:sz w:val="24"/>
          <w:szCs w:val="24"/>
          <w:lang w:eastAsia="en-US"/>
        </w:rPr>
        <w:t>DeVellis</w:t>
      </w:r>
      <w:proofErr w:type="spellEnd"/>
      <w:r w:rsidRPr="00713F93">
        <w:rPr>
          <w:rFonts w:eastAsiaTheme="minorHAnsi" w:cs="Arial"/>
          <w:sz w:val="24"/>
          <w:szCs w:val="24"/>
          <w:lang w:eastAsia="en-US"/>
        </w:rPr>
        <w:t xml:space="preserve">, R.F. and </w:t>
      </w:r>
      <w:proofErr w:type="spellStart"/>
      <w:r w:rsidRPr="00713F93">
        <w:rPr>
          <w:rFonts w:eastAsiaTheme="minorHAnsi" w:cs="Arial"/>
          <w:sz w:val="24"/>
          <w:szCs w:val="24"/>
          <w:lang w:eastAsia="en-US"/>
        </w:rPr>
        <w:t>Dittus</w:t>
      </w:r>
      <w:proofErr w:type="spellEnd"/>
      <w:r w:rsidRPr="00713F93">
        <w:rPr>
          <w:rFonts w:eastAsiaTheme="minorHAnsi" w:cs="Arial"/>
          <w:sz w:val="24"/>
          <w:szCs w:val="24"/>
          <w:lang w:eastAsia="en-US"/>
        </w:rPr>
        <w:t xml:space="preserve">, R.S. </w:t>
      </w:r>
      <w:r>
        <w:rPr>
          <w:rFonts w:eastAsiaTheme="minorHAnsi" w:cs="Arial"/>
          <w:sz w:val="24"/>
          <w:szCs w:val="24"/>
          <w:lang w:eastAsia="en-US"/>
        </w:rPr>
        <w:t>(</w:t>
      </w:r>
      <w:r w:rsidRPr="00713F93">
        <w:rPr>
          <w:rFonts w:eastAsiaTheme="minorHAnsi" w:cs="Arial"/>
          <w:sz w:val="24"/>
          <w:szCs w:val="24"/>
          <w:lang w:eastAsia="en-US"/>
        </w:rPr>
        <w:t>1995</w:t>
      </w:r>
      <w:r>
        <w:rPr>
          <w:rFonts w:eastAsiaTheme="minorHAnsi" w:cs="Arial"/>
          <w:sz w:val="24"/>
          <w:szCs w:val="24"/>
          <w:lang w:eastAsia="en-US"/>
        </w:rPr>
        <w:t>)</w:t>
      </w:r>
      <w:r w:rsidRPr="00713F93">
        <w:rPr>
          <w:rFonts w:eastAsiaTheme="minorHAnsi" w:cs="Arial"/>
          <w:sz w:val="24"/>
          <w:szCs w:val="24"/>
          <w:lang w:eastAsia="en-US"/>
        </w:rPr>
        <w:t xml:space="preserve">. Physicians' reactions to uncertainty: refining the constructs and scales. </w:t>
      </w:r>
      <w:r w:rsidRPr="00713F93">
        <w:rPr>
          <w:rFonts w:eastAsiaTheme="minorHAnsi" w:cs="Arial"/>
          <w:i/>
          <w:iCs/>
          <w:sz w:val="24"/>
          <w:szCs w:val="24"/>
          <w:lang w:eastAsia="en-US"/>
        </w:rPr>
        <w:t>Motivation and Emotion</w:t>
      </w:r>
      <w:r w:rsidRPr="00713F93">
        <w:rPr>
          <w:rFonts w:eastAsiaTheme="minorHAnsi" w:cs="Arial"/>
          <w:sz w:val="24"/>
          <w:szCs w:val="24"/>
          <w:lang w:eastAsia="en-US"/>
        </w:rPr>
        <w:t>, 19(3), pp.175-191.</w:t>
      </w:r>
    </w:p>
    <w:p w14:paraId="6B270291"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Hall, L.H., Johnson, J., Watt, I., </w:t>
      </w:r>
      <w:proofErr w:type="spellStart"/>
      <w:r w:rsidRPr="00713F93">
        <w:rPr>
          <w:rFonts w:eastAsiaTheme="minorHAnsi" w:cs="Arial"/>
          <w:sz w:val="24"/>
          <w:szCs w:val="24"/>
          <w:lang w:eastAsia="en-US"/>
        </w:rPr>
        <w:t>Tsipa</w:t>
      </w:r>
      <w:proofErr w:type="spellEnd"/>
      <w:r w:rsidRPr="00713F93">
        <w:rPr>
          <w:rFonts w:eastAsiaTheme="minorHAnsi" w:cs="Arial"/>
          <w:sz w:val="24"/>
          <w:szCs w:val="24"/>
          <w:lang w:eastAsia="en-US"/>
        </w:rPr>
        <w:t xml:space="preserve">, A. and O’Connor, D.B. </w:t>
      </w:r>
      <w:r>
        <w:rPr>
          <w:rFonts w:eastAsiaTheme="minorHAnsi" w:cs="Arial"/>
          <w:sz w:val="24"/>
          <w:szCs w:val="24"/>
          <w:lang w:eastAsia="en-US"/>
        </w:rPr>
        <w:t>(</w:t>
      </w:r>
      <w:r w:rsidRPr="00713F93">
        <w:rPr>
          <w:rFonts w:eastAsiaTheme="minorHAnsi" w:cs="Arial"/>
          <w:sz w:val="24"/>
          <w:szCs w:val="24"/>
          <w:lang w:eastAsia="en-US"/>
        </w:rPr>
        <w:t>2016</w:t>
      </w:r>
      <w:r>
        <w:rPr>
          <w:rFonts w:eastAsiaTheme="minorHAnsi" w:cs="Arial"/>
          <w:sz w:val="24"/>
          <w:szCs w:val="24"/>
          <w:lang w:eastAsia="en-US"/>
        </w:rPr>
        <w:t>)</w:t>
      </w:r>
      <w:r w:rsidRPr="00713F93">
        <w:rPr>
          <w:rFonts w:eastAsiaTheme="minorHAnsi" w:cs="Arial"/>
          <w:sz w:val="24"/>
          <w:szCs w:val="24"/>
          <w:lang w:eastAsia="en-US"/>
        </w:rPr>
        <w:t xml:space="preserve">. Healthcare staff wellbeing, burnout, and patient safety: a systematic review. </w:t>
      </w:r>
      <w:proofErr w:type="spellStart"/>
      <w:r w:rsidRPr="00713F93">
        <w:rPr>
          <w:rFonts w:eastAsiaTheme="minorHAnsi" w:cs="Arial"/>
          <w:i/>
          <w:iCs/>
          <w:sz w:val="24"/>
          <w:szCs w:val="24"/>
          <w:lang w:eastAsia="en-US"/>
        </w:rPr>
        <w:t>PloS</w:t>
      </w:r>
      <w:proofErr w:type="spellEnd"/>
      <w:r w:rsidRPr="00713F93">
        <w:rPr>
          <w:rFonts w:eastAsiaTheme="minorHAnsi" w:cs="Arial"/>
          <w:i/>
          <w:iCs/>
          <w:sz w:val="24"/>
          <w:szCs w:val="24"/>
          <w:lang w:eastAsia="en-US"/>
        </w:rPr>
        <w:t xml:space="preserve"> </w:t>
      </w:r>
      <w:r w:rsidRPr="00B736B5">
        <w:rPr>
          <w:rFonts w:eastAsiaTheme="minorHAnsi" w:cs="Arial"/>
          <w:i/>
          <w:iCs/>
          <w:sz w:val="24"/>
          <w:szCs w:val="24"/>
          <w:lang w:eastAsia="en-US"/>
        </w:rPr>
        <w:t>O</w:t>
      </w:r>
      <w:r w:rsidRPr="00713F93">
        <w:rPr>
          <w:rFonts w:eastAsiaTheme="minorHAnsi" w:cs="Arial"/>
          <w:i/>
          <w:iCs/>
          <w:sz w:val="24"/>
          <w:szCs w:val="24"/>
          <w:lang w:eastAsia="en-US"/>
        </w:rPr>
        <w:t>ne</w:t>
      </w:r>
      <w:r w:rsidRPr="00713F93">
        <w:rPr>
          <w:rFonts w:eastAsiaTheme="minorHAnsi" w:cs="Arial"/>
          <w:sz w:val="24"/>
          <w:szCs w:val="24"/>
          <w:lang w:eastAsia="en-US"/>
        </w:rPr>
        <w:t xml:space="preserve">, 11(7), p.e0159015. </w:t>
      </w:r>
      <w:hyperlink r:id="rId17" w:history="1">
        <w:r w:rsidRPr="00713F93">
          <w:rPr>
            <w:rFonts w:eastAsiaTheme="minorHAnsi" w:cs="Arial"/>
            <w:sz w:val="24"/>
            <w:szCs w:val="24"/>
            <w:lang w:eastAsia="en-US"/>
          </w:rPr>
          <w:t>https://doi.org/10.1371/journal.pone.0159015</w:t>
        </w:r>
      </w:hyperlink>
      <w:r w:rsidRPr="00713F93">
        <w:rPr>
          <w:rFonts w:eastAsiaTheme="minorHAnsi" w:cs="Arial"/>
          <w:sz w:val="24"/>
          <w:szCs w:val="24"/>
          <w:lang w:eastAsia="en-US"/>
        </w:rPr>
        <w:t xml:space="preserve">. </w:t>
      </w:r>
    </w:p>
    <w:p w14:paraId="529A65AB"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Hansen, V. and Girgis, A. </w:t>
      </w:r>
      <w:r>
        <w:rPr>
          <w:rFonts w:eastAsiaTheme="minorHAnsi" w:cs="Arial"/>
          <w:sz w:val="24"/>
          <w:szCs w:val="24"/>
          <w:lang w:eastAsia="en-US"/>
        </w:rPr>
        <w:t>(</w:t>
      </w:r>
      <w:r w:rsidRPr="00713F93">
        <w:rPr>
          <w:rFonts w:eastAsiaTheme="minorHAnsi" w:cs="Arial"/>
          <w:sz w:val="24"/>
          <w:szCs w:val="24"/>
          <w:lang w:eastAsia="en-US"/>
        </w:rPr>
        <w:t>2010</w:t>
      </w:r>
      <w:r>
        <w:rPr>
          <w:rFonts w:eastAsiaTheme="minorHAnsi" w:cs="Arial"/>
          <w:sz w:val="24"/>
          <w:szCs w:val="24"/>
          <w:lang w:eastAsia="en-US"/>
        </w:rPr>
        <w:t>)</w:t>
      </w:r>
      <w:r w:rsidRPr="00713F93">
        <w:rPr>
          <w:rFonts w:eastAsiaTheme="minorHAnsi" w:cs="Arial"/>
          <w:sz w:val="24"/>
          <w:szCs w:val="24"/>
          <w:lang w:eastAsia="en-US"/>
        </w:rPr>
        <w:t xml:space="preserve">. Can a single question effectively screen for burnout in Australian cancer care </w:t>
      </w:r>
      <w:proofErr w:type="gramStart"/>
      <w:r w:rsidRPr="00713F93">
        <w:rPr>
          <w:rFonts w:eastAsiaTheme="minorHAnsi" w:cs="Arial"/>
          <w:sz w:val="24"/>
          <w:szCs w:val="24"/>
          <w:lang w:eastAsia="en-US"/>
        </w:rPr>
        <w:t>workers?.</w:t>
      </w:r>
      <w:proofErr w:type="gramEnd"/>
      <w:r w:rsidRPr="00713F93">
        <w:rPr>
          <w:rFonts w:eastAsiaTheme="minorHAnsi" w:cs="Arial"/>
          <w:sz w:val="24"/>
          <w:szCs w:val="24"/>
          <w:lang w:eastAsia="en-US"/>
        </w:rPr>
        <w:t xml:space="preserve"> </w:t>
      </w:r>
      <w:r w:rsidRPr="00713F93">
        <w:rPr>
          <w:rFonts w:eastAsiaTheme="minorHAnsi" w:cs="Arial"/>
          <w:i/>
          <w:iCs/>
          <w:sz w:val="24"/>
          <w:szCs w:val="24"/>
          <w:lang w:eastAsia="en-US"/>
        </w:rPr>
        <w:t xml:space="preserve">BMC </w:t>
      </w:r>
      <w:r w:rsidRPr="003D1C2C">
        <w:rPr>
          <w:rFonts w:eastAsiaTheme="minorHAnsi" w:cs="Arial"/>
          <w:i/>
          <w:iCs/>
          <w:sz w:val="24"/>
          <w:szCs w:val="24"/>
          <w:lang w:eastAsia="en-US"/>
        </w:rPr>
        <w:t>H</w:t>
      </w:r>
      <w:r w:rsidRPr="00713F93">
        <w:rPr>
          <w:rFonts w:eastAsiaTheme="minorHAnsi" w:cs="Arial"/>
          <w:i/>
          <w:iCs/>
          <w:sz w:val="24"/>
          <w:szCs w:val="24"/>
          <w:lang w:eastAsia="en-US"/>
        </w:rPr>
        <w:t xml:space="preserve">ealth </w:t>
      </w:r>
      <w:r w:rsidRPr="003D1C2C">
        <w:rPr>
          <w:rFonts w:eastAsiaTheme="minorHAnsi" w:cs="Arial"/>
          <w:i/>
          <w:iCs/>
          <w:sz w:val="24"/>
          <w:szCs w:val="24"/>
          <w:lang w:eastAsia="en-US"/>
        </w:rPr>
        <w:t>S</w:t>
      </w:r>
      <w:r w:rsidRPr="00713F93">
        <w:rPr>
          <w:rFonts w:eastAsiaTheme="minorHAnsi" w:cs="Arial"/>
          <w:i/>
          <w:iCs/>
          <w:sz w:val="24"/>
          <w:szCs w:val="24"/>
          <w:lang w:eastAsia="en-US"/>
        </w:rPr>
        <w:t xml:space="preserve">ervices </w:t>
      </w:r>
      <w:r w:rsidRPr="003D1C2C">
        <w:rPr>
          <w:rFonts w:eastAsiaTheme="minorHAnsi" w:cs="Arial"/>
          <w:i/>
          <w:iCs/>
          <w:sz w:val="24"/>
          <w:szCs w:val="24"/>
          <w:lang w:eastAsia="en-US"/>
        </w:rPr>
        <w:t>R</w:t>
      </w:r>
      <w:r w:rsidRPr="00713F93">
        <w:rPr>
          <w:rFonts w:eastAsiaTheme="minorHAnsi" w:cs="Arial"/>
          <w:i/>
          <w:iCs/>
          <w:sz w:val="24"/>
          <w:szCs w:val="24"/>
          <w:lang w:eastAsia="en-US"/>
        </w:rPr>
        <w:t>esearch</w:t>
      </w:r>
      <w:r w:rsidRPr="00713F93">
        <w:rPr>
          <w:rFonts w:eastAsiaTheme="minorHAnsi" w:cs="Arial"/>
          <w:sz w:val="24"/>
          <w:szCs w:val="24"/>
          <w:lang w:eastAsia="en-US"/>
        </w:rPr>
        <w:t>, 10(1), p.341. https://doi.org/10.1186/1472-6963-10-341.</w:t>
      </w:r>
    </w:p>
    <w:p w14:paraId="083B27AB"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713F93">
        <w:rPr>
          <w:rFonts w:eastAsiaTheme="minorHAnsi" w:cs="Arial"/>
          <w:sz w:val="24"/>
          <w:szCs w:val="24"/>
          <w:lang w:eastAsia="en-US"/>
        </w:rPr>
        <w:lastRenderedPageBreak/>
        <w:t>Hautz</w:t>
      </w:r>
      <w:proofErr w:type="spellEnd"/>
      <w:r w:rsidRPr="00713F93">
        <w:rPr>
          <w:rFonts w:eastAsiaTheme="minorHAnsi" w:cs="Arial"/>
          <w:sz w:val="24"/>
          <w:szCs w:val="24"/>
          <w:lang w:eastAsia="en-US"/>
        </w:rPr>
        <w:t xml:space="preserve">, W.E., Sauter, T.C., </w:t>
      </w:r>
      <w:proofErr w:type="spellStart"/>
      <w:r w:rsidRPr="00713F93">
        <w:rPr>
          <w:rFonts w:eastAsiaTheme="minorHAnsi" w:cs="Arial"/>
          <w:sz w:val="24"/>
          <w:szCs w:val="24"/>
          <w:lang w:eastAsia="en-US"/>
        </w:rPr>
        <w:t>Hautz</w:t>
      </w:r>
      <w:proofErr w:type="spellEnd"/>
      <w:r w:rsidRPr="00713F93">
        <w:rPr>
          <w:rFonts w:eastAsiaTheme="minorHAnsi" w:cs="Arial"/>
          <w:sz w:val="24"/>
          <w:szCs w:val="24"/>
          <w:lang w:eastAsia="en-US"/>
        </w:rPr>
        <w:t xml:space="preserve">, S.C., </w:t>
      </w:r>
      <w:proofErr w:type="spellStart"/>
      <w:r w:rsidRPr="00713F93">
        <w:rPr>
          <w:rFonts w:eastAsiaTheme="minorHAnsi" w:cs="Arial"/>
          <w:sz w:val="24"/>
          <w:szCs w:val="24"/>
          <w:lang w:eastAsia="en-US"/>
        </w:rPr>
        <w:t>Kämmer</w:t>
      </w:r>
      <w:proofErr w:type="spellEnd"/>
      <w:r w:rsidRPr="00713F93">
        <w:rPr>
          <w:rFonts w:eastAsiaTheme="minorHAnsi" w:cs="Arial"/>
          <w:sz w:val="24"/>
          <w:szCs w:val="24"/>
          <w:lang w:eastAsia="en-US"/>
        </w:rPr>
        <w:t xml:space="preserve">, J.E., </w:t>
      </w:r>
      <w:proofErr w:type="spellStart"/>
      <w:r w:rsidRPr="00713F93">
        <w:rPr>
          <w:rFonts w:eastAsiaTheme="minorHAnsi" w:cs="Arial"/>
          <w:sz w:val="24"/>
          <w:szCs w:val="24"/>
          <w:lang w:eastAsia="en-US"/>
        </w:rPr>
        <w:t>Schauber</w:t>
      </w:r>
      <w:proofErr w:type="spellEnd"/>
      <w:r w:rsidRPr="00713F93">
        <w:rPr>
          <w:rFonts w:eastAsiaTheme="minorHAnsi" w:cs="Arial"/>
          <w:sz w:val="24"/>
          <w:szCs w:val="24"/>
          <w:lang w:eastAsia="en-US"/>
        </w:rPr>
        <w:t xml:space="preserve">, S.K., </w:t>
      </w:r>
      <w:proofErr w:type="spellStart"/>
      <w:r w:rsidRPr="00713F93">
        <w:rPr>
          <w:rFonts w:eastAsiaTheme="minorHAnsi" w:cs="Arial"/>
          <w:sz w:val="24"/>
          <w:szCs w:val="24"/>
          <w:lang w:eastAsia="en-US"/>
        </w:rPr>
        <w:t>Birrenbach</w:t>
      </w:r>
      <w:proofErr w:type="spellEnd"/>
      <w:r w:rsidRPr="00713F93">
        <w:rPr>
          <w:rFonts w:eastAsiaTheme="minorHAnsi" w:cs="Arial"/>
          <w:sz w:val="24"/>
          <w:szCs w:val="24"/>
          <w:lang w:eastAsia="en-US"/>
        </w:rPr>
        <w:t xml:space="preserve">, T., </w:t>
      </w:r>
      <w:proofErr w:type="spellStart"/>
      <w:r w:rsidRPr="00713F93">
        <w:rPr>
          <w:rFonts w:eastAsiaTheme="minorHAnsi" w:cs="Arial"/>
          <w:sz w:val="24"/>
          <w:szCs w:val="24"/>
          <w:lang w:eastAsia="en-US"/>
        </w:rPr>
        <w:t>Exadaktylos</w:t>
      </w:r>
      <w:proofErr w:type="spellEnd"/>
      <w:r w:rsidRPr="00713F93">
        <w:rPr>
          <w:rFonts w:eastAsiaTheme="minorHAnsi" w:cs="Arial"/>
          <w:sz w:val="24"/>
          <w:szCs w:val="24"/>
          <w:lang w:eastAsia="en-US"/>
        </w:rPr>
        <w:t>, A.K., Stock, S. and Müller, M.</w:t>
      </w:r>
      <w:r>
        <w:rPr>
          <w:rFonts w:eastAsiaTheme="minorHAnsi" w:cs="Arial"/>
          <w:sz w:val="24"/>
          <w:szCs w:val="24"/>
          <w:lang w:eastAsia="en-US"/>
        </w:rPr>
        <w:t xml:space="preserve"> (</w:t>
      </w:r>
      <w:r w:rsidRPr="00713F93">
        <w:rPr>
          <w:rFonts w:eastAsiaTheme="minorHAnsi" w:cs="Arial"/>
          <w:sz w:val="24"/>
          <w:szCs w:val="24"/>
          <w:lang w:eastAsia="en-US"/>
        </w:rPr>
        <w:t>2020</w:t>
      </w:r>
      <w:r>
        <w:rPr>
          <w:rFonts w:eastAsiaTheme="minorHAnsi" w:cs="Arial"/>
          <w:sz w:val="24"/>
          <w:szCs w:val="24"/>
          <w:lang w:eastAsia="en-US"/>
        </w:rPr>
        <w:t>)</w:t>
      </w:r>
      <w:r w:rsidRPr="00713F93">
        <w:rPr>
          <w:rFonts w:eastAsiaTheme="minorHAnsi" w:cs="Arial"/>
          <w:sz w:val="24"/>
          <w:szCs w:val="24"/>
          <w:lang w:eastAsia="en-US"/>
        </w:rPr>
        <w:t xml:space="preserve">. What determines diagnostic resource consumption in emergency medicine: </w:t>
      </w:r>
      <w:r>
        <w:rPr>
          <w:rFonts w:eastAsiaTheme="minorHAnsi" w:cs="Arial"/>
          <w:sz w:val="24"/>
          <w:szCs w:val="24"/>
          <w:lang w:eastAsia="en-US"/>
        </w:rPr>
        <w:t>P</w:t>
      </w:r>
      <w:r w:rsidRPr="00713F93">
        <w:rPr>
          <w:rFonts w:eastAsiaTheme="minorHAnsi" w:cs="Arial"/>
          <w:sz w:val="24"/>
          <w:szCs w:val="24"/>
          <w:lang w:eastAsia="en-US"/>
        </w:rPr>
        <w:t xml:space="preserve">atients, physicians or </w:t>
      </w:r>
      <w:proofErr w:type="gramStart"/>
      <w:r w:rsidRPr="00713F93">
        <w:rPr>
          <w:rFonts w:eastAsiaTheme="minorHAnsi" w:cs="Arial"/>
          <w:sz w:val="24"/>
          <w:szCs w:val="24"/>
          <w:lang w:eastAsia="en-US"/>
        </w:rPr>
        <w:t>context?.</w:t>
      </w:r>
      <w:proofErr w:type="gramEnd"/>
      <w:r w:rsidRPr="00713F93">
        <w:rPr>
          <w:rFonts w:eastAsiaTheme="minorHAnsi" w:cs="Arial"/>
          <w:sz w:val="24"/>
          <w:szCs w:val="24"/>
          <w:lang w:eastAsia="en-US"/>
        </w:rPr>
        <w:t xml:space="preserve"> </w:t>
      </w:r>
      <w:r w:rsidRPr="00713F93">
        <w:rPr>
          <w:rFonts w:eastAsiaTheme="minorHAnsi" w:cs="Arial"/>
          <w:i/>
          <w:iCs/>
          <w:sz w:val="24"/>
          <w:szCs w:val="24"/>
          <w:lang w:eastAsia="en-US"/>
        </w:rPr>
        <w:t xml:space="preserve">Emergency </w:t>
      </w:r>
      <w:r w:rsidRPr="003D1C2C">
        <w:rPr>
          <w:rFonts w:eastAsiaTheme="minorHAnsi" w:cs="Arial"/>
          <w:i/>
          <w:iCs/>
          <w:sz w:val="24"/>
          <w:szCs w:val="24"/>
          <w:lang w:eastAsia="en-US"/>
        </w:rPr>
        <w:t>M</w:t>
      </w:r>
      <w:r w:rsidRPr="00713F93">
        <w:rPr>
          <w:rFonts w:eastAsiaTheme="minorHAnsi" w:cs="Arial"/>
          <w:i/>
          <w:iCs/>
          <w:sz w:val="24"/>
          <w:szCs w:val="24"/>
          <w:lang w:eastAsia="en-US"/>
        </w:rPr>
        <w:t xml:space="preserve">edicine </w:t>
      </w:r>
      <w:r w:rsidRPr="003D1C2C">
        <w:rPr>
          <w:rFonts w:eastAsiaTheme="minorHAnsi" w:cs="Arial"/>
          <w:i/>
          <w:iCs/>
          <w:sz w:val="24"/>
          <w:szCs w:val="24"/>
          <w:lang w:eastAsia="en-US"/>
        </w:rPr>
        <w:t>J</w:t>
      </w:r>
      <w:r w:rsidRPr="00713F93">
        <w:rPr>
          <w:rFonts w:eastAsiaTheme="minorHAnsi" w:cs="Arial"/>
          <w:i/>
          <w:iCs/>
          <w:sz w:val="24"/>
          <w:szCs w:val="24"/>
          <w:lang w:eastAsia="en-US"/>
        </w:rPr>
        <w:t>ournal</w:t>
      </w:r>
      <w:r w:rsidRPr="00713F93">
        <w:rPr>
          <w:rFonts w:eastAsiaTheme="minorHAnsi" w:cs="Arial"/>
          <w:sz w:val="24"/>
          <w:szCs w:val="24"/>
          <w:lang w:eastAsia="en-US"/>
        </w:rPr>
        <w:t>, 37(9), pp.546-551. http://dx.doi.org/10.1136/emermed-2019-209022.</w:t>
      </w:r>
    </w:p>
    <w:p w14:paraId="606D76BA"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713F93">
        <w:rPr>
          <w:rFonts w:eastAsiaTheme="minorHAnsi" w:cs="Arial"/>
          <w:sz w:val="24"/>
          <w:szCs w:val="24"/>
          <w:lang w:eastAsia="en-US"/>
        </w:rPr>
        <w:t>Hillen</w:t>
      </w:r>
      <w:proofErr w:type="spellEnd"/>
      <w:r w:rsidRPr="00713F93">
        <w:rPr>
          <w:rFonts w:eastAsiaTheme="minorHAnsi" w:cs="Arial"/>
          <w:sz w:val="24"/>
          <w:szCs w:val="24"/>
          <w:lang w:eastAsia="en-US"/>
        </w:rPr>
        <w:t xml:space="preserve">, M.A., Gutheil, C.M., Strout, T.D., </w:t>
      </w:r>
      <w:proofErr w:type="spellStart"/>
      <w:r w:rsidRPr="00713F93">
        <w:rPr>
          <w:rFonts w:eastAsiaTheme="minorHAnsi" w:cs="Arial"/>
          <w:sz w:val="24"/>
          <w:szCs w:val="24"/>
          <w:lang w:eastAsia="en-US"/>
        </w:rPr>
        <w:t>Smets</w:t>
      </w:r>
      <w:proofErr w:type="spellEnd"/>
      <w:r w:rsidRPr="00713F93">
        <w:rPr>
          <w:rFonts w:eastAsiaTheme="minorHAnsi" w:cs="Arial"/>
          <w:sz w:val="24"/>
          <w:szCs w:val="24"/>
          <w:lang w:eastAsia="en-US"/>
        </w:rPr>
        <w:t xml:space="preserve">, E.M. and Han, P.K. </w:t>
      </w:r>
      <w:r>
        <w:rPr>
          <w:rFonts w:eastAsiaTheme="minorHAnsi" w:cs="Arial"/>
          <w:sz w:val="24"/>
          <w:szCs w:val="24"/>
          <w:lang w:eastAsia="en-US"/>
        </w:rPr>
        <w:t>(</w:t>
      </w:r>
      <w:r w:rsidRPr="00713F93">
        <w:rPr>
          <w:rFonts w:eastAsiaTheme="minorHAnsi" w:cs="Arial"/>
          <w:sz w:val="24"/>
          <w:szCs w:val="24"/>
          <w:lang w:eastAsia="en-US"/>
        </w:rPr>
        <w:t>2017</w:t>
      </w:r>
      <w:r>
        <w:rPr>
          <w:rFonts w:eastAsiaTheme="minorHAnsi" w:cs="Arial"/>
          <w:sz w:val="24"/>
          <w:szCs w:val="24"/>
          <w:lang w:eastAsia="en-US"/>
        </w:rPr>
        <w:t>)</w:t>
      </w:r>
      <w:r w:rsidRPr="00713F93">
        <w:rPr>
          <w:rFonts w:eastAsiaTheme="minorHAnsi" w:cs="Arial"/>
          <w:sz w:val="24"/>
          <w:szCs w:val="24"/>
          <w:lang w:eastAsia="en-US"/>
        </w:rPr>
        <w:t xml:space="preserve">. Tolerance of uncertainty: </w:t>
      </w:r>
      <w:r>
        <w:rPr>
          <w:rFonts w:eastAsiaTheme="minorHAnsi" w:cs="Arial"/>
          <w:sz w:val="24"/>
          <w:szCs w:val="24"/>
          <w:lang w:eastAsia="en-US"/>
        </w:rPr>
        <w:t>C</w:t>
      </w:r>
      <w:r w:rsidRPr="00713F93">
        <w:rPr>
          <w:rFonts w:eastAsiaTheme="minorHAnsi" w:cs="Arial"/>
          <w:sz w:val="24"/>
          <w:szCs w:val="24"/>
          <w:lang w:eastAsia="en-US"/>
        </w:rPr>
        <w:t xml:space="preserve">onceptual analysis, integrative model, and implications for healthcare. </w:t>
      </w:r>
      <w:r w:rsidRPr="00713F93">
        <w:rPr>
          <w:rFonts w:eastAsiaTheme="minorHAnsi" w:cs="Arial"/>
          <w:i/>
          <w:iCs/>
          <w:sz w:val="24"/>
          <w:szCs w:val="24"/>
          <w:lang w:eastAsia="en-US"/>
        </w:rPr>
        <w:t>Social Science &amp; Medicine</w:t>
      </w:r>
      <w:r w:rsidRPr="00713F93">
        <w:rPr>
          <w:rFonts w:eastAsiaTheme="minorHAnsi" w:cs="Arial"/>
          <w:sz w:val="24"/>
          <w:szCs w:val="24"/>
          <w:lang w:eastAsia="en-US"/>
        </w:rPr>
        <w:t xml:space="preserve">, 180, pp.62-75. </w:t>
      </w:r>
      <w:hyperlink r:id="rId18" w:history="1">
        <w:r w:rsidRPr="00713F93">
          <w:rPr>
            <w:rFonts w:eastAsiaTheme="minorHAnsi" w:cs="Arial"/>
            <w:sz w:val="24"/>
            <w:szCs w:val="24"/>
            <w:lang w:eastAsia="en-US"/>
          </w:rPr>
          <w:t>https://doi.org/10.1016/j.socscimed.2017.03.024</w:t>
        </w:r>
      </w:hyperlink>
      <w:r w:rsidRPr="00713F93">
        <w:rPr>
          <w:rFonts w:eastAsiaTheme="minorHAnsi" w:cs="Arial"/>
          <w:sz w:val="24"/>
          <w:szCs w:val="24"/>
          <w:lang w:eastAsia="en-US"/>
        </w:rPr>
        <w:t>.</w:t>
      </w:r>
    </w:p>
    <w:p w14:paraId="6270B2D5"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713F93">
        <w:rPr>
          <w:rFonts w:eastAsiaTheme="minorHAnsi" w:cs="Arial"/>
          <w:sz w:val="24"/>
          <w:szCs w:val="24"/>
          <w:lang w:eastAsia="en-US"/>
        </w:rPr>
        <w:t>Kimo</w:t>
      </w:r>
      <w:proofErr w:type="spellEnd"/>
      <w:r w:rsidRPr="00713F93">
        <w:rPr>
          <w:rFonts w:eastAsiaTheme="minorHAnsi" w:cs="Arial"/>
          <w:sz w:val="24"/>
          <w:szCs w:val="24"/>
          <w:lang w:eastAsia="en-US"/>
        </w:rPr>
        <w:t xml:space="preserve"> </w:t>
      </w:r>
      <w:proofErr w:type="spellStart"/>
      <w:r w:rsidRPr="00713F93">
        <w:rPr>
          <w:rFonts w:eastAsiaTheme="minorHAnsi" w:cs="Arial"/>
          <w:sz w:val="24"/>
          <w:szCs w:val="24"/>
          <w:lang w:eastAsia="en-US"/>
        </w:rPr>
        <w:t>Takayesu</w:t>
      </w:r>
      <w:proofErr w:type="spellEnd"/>
      <w:r w:rsidRPr="00713F93">
        <w:rPr>
          <w:rFonts w:eastAsiaTheme="minorHAnsi" w:cs="Arial"/>
          <w:sz w:val="24"/>
          <w:szCs w:val="24"/>
          <w:lang w:eastAsia="en-US"/>
        </w:rPr>
        <w:t xml:space="preserve">, J., </w:t>
      </w:r>
      <w:proofErr w:type="spellStart"/>
      <w:r w:rsidRPr="00713F93">
        <w:rPr>
          <w:rFonts w:eastAsiaTheme="minorHAnsi" w:cs="Arial"/>
          <w:sz w:val="24"/>
          <w:szCs w:val="24"/>
          <w:lang w:eastAsia="en-US"/>
        </w:rPr>
        <w:t>Ramoska</w:t>
      </w:r>
      <w:proofErr w:type="spellEnd"/>
      <w:r w:rsidRPr="00713F93">
        <w:rPr>
          <w:rFonts w:eastAsiaTheme="minorHAnsi" w:cs="Arial"/>
          <w:sz w:val="24"/>
          <w:szCs w:val="24"/>
          <w:lang w:eastAsia="en-US"/>
        </w:rPr>
        <w:t xml:space="preserve">, E.A., Clark, T.R., </w:t>
      </w:r>
      <w:proofErr w:type="spellStart"/>
      <w:r w:rsidRPr="00713F93">
        <w:rPr>
          <w:rFonts w:eastAsiaTheme="minorHAnsi" w:cs="Arial"/>
          <w:sz w:val="24"/>
          <w:szCs w:val="24"/>
          <w:lang w:eastAsia="en-US"/>
        </w:rPr>
        <w:t>Hansoti</w:t>
      </w:r>
      <w:proofErr w:type="spellEnd"/>
      <w:r w:rsidRPr="00713F93">
        <w:rPr>
          <w:rFonts w:eastAsiaTheme="minorHAnsi" w:cs="Arial"/>
          <w:sz w:val="24"/>
          <w:szCs w:val="24"/>
          <w:lang w:eastAsia="en-US"/>
        </w:rPr>
        <w:t xml:space="preserve">, B., Dougherty, J., Freeman, W., Weaver, K.R., Chang, Y. and Gross, E. </w:t>
      </w:r>
      <w:r>
        <w:rPr>
          <w:rFonts w:eastAsiaTheme="minorHAnsi" w:cs="Arial"/>
          <w:sz w:val="24"/>
          <w:szCs w:val="24"/>
          <w:lang w:eastAsia="en-US"/>
        </w:rPr>
        <w:t>(</w:t>
      </w:r>
      <w:r w:rsidRPr="00713F93">
        <w:rPr>
          <w:rFonts w:eastAsiaTheme="minorHAnsi" w:cs="Arial"/>
          <w:sz w:val="24"/>
          <w:szCs w:val="24"/>
          <w:lang w:eastAsia="en-US"/>
        </w:rPr>
        <w:t>2014</w:t>
      </w:r>
      <w:r>
        <w:rPr>
          <w:rFonts w:eastAsiaTheme="minorHAnsi" w:cs="Arial"/>
          <w:sz w:val="24"/>
          <w:szCs w:val="24"/>
          <w:lang w:eastAsia="en-US"/>
        </w:rPr>
        <w:t>)</w:t>
      </w:r>
      <w:r w:rsidRPr="00713F93">
        <w:rPr>
          <w:rFonts w:eastAsiaTheme="minorHAnsi" w:cs="Arial"/>
          <w:sz w:val="24"/>
          <w:szCs w:val="24"/>
          <w:lang w:eastAsia="en-US"/>
        </w:rPr>
        <w:t xml:space="preserve">. Factors associated with burnout during emergency medicine residency. </w:t>
      </w:r>
      <w:r w:rsidRPr="00713F93">
        <w:rPr>
          <w:rFonts w:eastAsiaTheme="minorHAnsi" w:cs="Arial"/>
          <w:i/>
          <w:iCs/>
          <w:sz w:val="24"/>
          <w:szCs w:val="24"/>
          <w:lang w:eastAsia="en-US"/>
        </w:rPr>
        <w:t>Academic Emergency Medicine</w:t>
      </w:r>
      <w:r w:rsidRPr="00713F93">
        <w:rPr>
          <w:rFonts w:eastAsiaTheme="minorHAnsi" w:cs="Arial"/>
          <w:sz w:val="24"/>
          <w:szCs w:val="24"/>
          <w:lang w:eastAsia="en-US"/>
        </w:rPr>
        <w:t xml:space="preserve">, 21(9), pp.1031-1035. </w:t>
      </w:r>
      <w:hyperlink r:id="rId19" w:history="1">
        <w:r w:rsidRPr="00713F93">
          <w:rPr>
            <w:rFonts w:eastAsiaTheme="minorHAnsi" w:cs="Arial"/>
            <w:sz w:val="24"/>
            <w:szCs w:val="24"/>
            <w:lang w:eastAsia="en-US"/>
          </w:rPr>
          <w:t>https://doi.org/10.1111/acem.12464</w:t>
        </w:r>
      </w:hyperlink>
      <w:r w:rsidRPr="00713F93">
        <w:rPr>
          <w:rFonts w:eastAsiaTheme="minorHAnsi" w:cs="Arial"/>
          <w:sz w:val="24"/>
          <w:szCs w:val="24"/>
          <w:lang w:eastAsia="en-US"/>
        </w:rPr>
        <w:t xml:space="preserve">. </w:t>
      </w:r>
    </w:p>
    <w:p w14:paraId="1889797C" w14:textId="77777777" w:rsidR="00B75510"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Klein, E. </w:t>
      </w:r>
      <w:r>
        <w:rPr>
          <w:rFonts w:eastAsiaTheme="minorHAnsi" w:cs="Arial"/>
          <w:sz w:val="24"/>
          <w:szCs w:val="24"/>
          <w:lang w:eastAsia="en-US"/>
        </w:rPr>
        <w:t>(</w:t>
      </w:r>
      <w:r w:rsidRPr="00713F93">
        <w:rPr>
          <w:rFonts w:eastAsiaTheme="minorHAnsi" w:cs="Arial"/>
          <w:sz w:val="24"/>
          <w:szCs w:val="24"/>
          <w:lang w:eastAsia="en-US"/>
        </w:rPr>
        <w:t>2020</w:t>
      </w:r>
      <w:r>
        <w:rPr>
          <w:rFonts w:eastAsiaTheme="minorHAnsi" w:cs="Arial"/>
          <w:sz w:val="24"/>
          <w:szCs w:val="24"/>
          <w:lang w:eastAsia="en-US"/>
        </w:rPr>
        <w:t>)</w:t>
      </w:r>
      <w:r w:rsidRPr="00713F93">
        <w:rPr>
          <w:rFonts w:eastAsiaTheme="minorHAnsi" w:cs="Arial"/>
          <w:sz w:val="24"/>
          <w:szCs w:val="24"/>
          <w:lang w:eastAsia="en-US"/>
        </w:rPr>
        <w:t xml:space="preserve">. </w:t>
      </w:r>
      <w:r w:rsidRPr="00713F93">
        <w:rPr>
          <w:rFonts w:eastAsiaTheme="minorHAnsi" w:cs="Arial"/>
          <w:i/>
          <w:iCs/>
          <w:sz w:val="24"/>
          <w:szCs w:val="24"/>
          <w:lang w:eastAsia="en-US"/>
        </w:rPr>
        <w:t xml:space="preserve">In the UK’S health system, rationing isn’t a dirty word, Vox, </w:t>
      </w:r>
      <w:r w:rsidRPr="00713F93">
        <w:rPr>
          <w:rFonts w:eastAsiaTheme="minorHAnsi" w:cs="Arial"/>
          <w:sz w:val="24"/>
          <w:szCs w:val="24"/>
          <w:lang w:eastAsia="en-US"/>
        </w:rPr>
        <w:t>28 January. Available from: https://www.vox.com/2020/1/28/21074386/health-care-rationing-britain-nhs-nice-medicare-for-all [accessed: 3 January 2021].</w:t>
      </w:r>
    </w:p>
    <w:p w14:paraId="6D06574C"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Kuhn, G., Goldberg, R. and Compton, S. </w:t>
      </w:r>
      <w:r>
        <w:rPr>
          <w:rFonts w:eastAsiaTheme="minorHAnsi" w:cs="Arial"/>
          <w:sz w:val="24"/>
          <w:szCs w:val="24"/>
          <w:lang w:eastAsia="en-US"/>
        </w:rPr>
        <w:t>(</w:t>
      </w:r>
      <w:r w:rsidRPr="00713F93">
        <w:rPr>
          <w:rFonts w:eastAsiaTheme="minorHAnsi" w:cs="Arial"/>
          <w:sz w:val="24"/>
          <w:szCs w:val="24"/>
          <w:lang w:eastAsia="en-US"/>
        </w:rPr>
        <w:t>2009</w:t>
      </w:r>
      <w:r>
        <w:rPr>
          <w:rFonts w:eastAsiaTheme="minorHAnsi" w:cs="Arial"/>
          <w:sz w:val="24"/>
          <w:szCs w:val="24"/>
          <w:lang w:eastAsia="en-US"/>
        </w:rPr>
        <w:t>)</w:t>
      </w:r>
      <w:r w:rsidRPr="00713F93">
        <w:rPr>
          <w:rFonts w:eastAsiaTheme="minorHAnsi" w:cs="Arial"/>
          <w:sz w:val="24"/>
          <w:szCs w:val="24"/>
          <w:lang w:eastAsia="en-US"/>
        </w:rPr>
        <w:t xml:space="preserve">. Tolerance for uncertainty, burnout, and satisfaction with the career of emergency medicine. </w:t>
      </w:r>
      <w:r w:rsidRPr="00713F93">
        <w:rPr>
          <w:rFonts w:eastAsiaTheme="minorHAnsi" w:cs="Arial"/>
          <w:i/>
          <w:iCs/>
          <w:sz w:val="24"/>
          <w:szCs w:val="24"/>
          <w:lang w:eastAsia="en-US"/>
        </w:rPr>
        <w:t xml:space="preserve">Annals of </w:t>
      </w:r>
      <w:r w:rsidRPr="00373BAD">
        <w:rPr>
          <w:rFonts w:eastAsiaTheme="minorHAnsi" w:cs="Arial"/>
          <w:i/>
          <w:iCs/>
          <w:sz w:val="24"/>
          <w:szCs w:val="24"/>
          <w:lang w:eastAsia="en-US"/>
        </w:rPr>
        <w:t>E</w:t>
      </w:r>
      <w:r w:rsidRPr="00713F93">
        <w:rPr>
          <w:rFonts w:eastAsiaTheme="minorHAnsi" w:cs="Arial"/>
          <w:i/>
          <w:iCs/>
          <w:sz w:val="24"/>
          <w:szCs w:val="24"/>
          <w:lang w:eastAsia="en-US"/>
        </w:rPr>
        <w:t xml:space="preserve">mergency </w:t>
      </w:r>
      <w:r w:rsidRPr="00373BAD">
        <w:rPr>
          <w:rFonts w:eastAsiaTheme="minorHAnsi" w:cs="Arial"/>
          <w:i/>
          <w:iCs/>
          <w:sz w:val="24"/>
          <w:szCs w:val="24"/>
          <w:lang w:eastAsia="en-US"/>
        </w:rPr>
        <w:t>M</w:t>
      </w:r>
      <w:r w:rsidRPr="00713F93">
        <w:rPr>
          <w:rFonts w:eastAsiaTheme="minorHAnsi" w:cs="Arial"/>
          <w:i/>
          <w:iCs/>
          <w:sz w:val="24"/>
          <w:szCs w:val="24"/>
          <w:lang w:eastAsia="en-US"/>
        </w:rPr>
        <w:t xml:space="preserve">edicine, </w:t>
      </w:r>
      <w:r w:rsidRPr="00713F93">
        <w:rPr>
          <w:rFonts w:eastAsiaTheme="minorHAnsi" w:cs="Arial"/>
          <w:sz w:val="24"/>
          <w:szCs w:val="24"/>
          <w:lang w:eastAsia="en-US"/>
        </w:rPr>
        <w:t>54(1), pp.106-113.</w:t>
      </w:r>
      <w:r>
        <w:rPr>
          <w:rFonts w:eastAsiaTheme="minorHAnsi" w:cs="Arial"/>
          <w:sz w:val="24"/>
          <w:szCs w:val="24"/>
          <w:lang w:eastAsia="en-US"/>
        </w:rPr>
        <w:t xml:space="preserve"> </w:t>
      </w:r>
      <w:r w:rsidRPr="00713F93">
        <w:rPr>
          <w:rFonts w:eastAsiaTheme="minorHAnsi" w:cs="Arial"/>
          <w:sz w:val="24"/>
          <w:szCs w:val="24"/>
          <w:lang w:eastAsia="en-US"/>
        </w:rPr>
        <w:t>https://doi.org/10.1016/j.annemergmed.2008.12.019.</w:t>
      </w:r>
    </w:p>
    <w:p w14:paraId="274FE2DE"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Lally, J. and Cantillon, P. </w:t>
      </w:r>
      <w:r>
        <w:rPr>
          <w:rFonts w:eastAsiaTheme="minorHAnsi" w:cs="Arial"/>
          <w:sz w:val="24"/>
          <w:szCs w:val="24"/>
          <w:lang w:eastAsia="en-US"/>
        </w:rPr>
        <w:t>(</w:t>
      </w:r>
      <w:r w:rsidRPr="00713F93">
        <w:rPr>
          <w:rFonts w:eastAsiaTheme="minorHAnsi" w:cs="Arial"/>
          <w:sz w:val="24"/>
          <w:szCs w:val="24"/>
          <w:lang w:eastAsia="en-US"/>
        </w:rPr>
        <w:t>2014</w:t>
      </w:r>
      <w:r>
        <w:rPr>
          <w:rFonts w:eastAsiaTheme="minorHAnsi" w:cs="Arial"/>
          <w:sz w:val="24"/>
          <w:szCs w:val="24"/>
          <w:lang w:eastAsia="en-US"/>
        </w:rPr>
        <w:t>)</w:t>
      </w:r>
      <w:r w:rsidRPr="00713F93">
        <w:rPr>
          <w:rFonts w:eastAsiaTheme="minorHAnsi" w:cs="Arial"/>
          <w:sz w:val="24"/>
          <w:szCs w:val="24"/>
          <w:lang w:eastAsia="en-US"/>
        </w:rPr>
        <w:t xml:space="preserve">. Uncertainty and ambiguity and their association with psychological distress in medical students. </w:t>
      </w:r>
      <w:r w:rsidRPr="00713F93">
        <w:rPr>
          <w:rFonts w:eastAsiaTheme="minorHAnsi" w:cs="Arial"/>
          <w:i/>
          <w:iCs/>
          <w:sz w:val="24"/>
          <w:szCs w:val="24"/>
          <w:lang w:eastAsia="en-US"/>
        </w:rPr>
        <w:t>Academic Psychiatry</w:t>
      </w:r>
      <w:r w:rsidRPr="00713F93">
        <w:rPr>
          <w:rFonts w:eastAsiaTheme="minorHAnsi" w:cs="Arial"/>
          <w:sz w:val="24"/>
          <w:szCs w:val="24"/>
          <w:lang w:eastAsia="en-US"/>
        </w:rPr>
        <w:t xml:space="preserve">, 38(3), pp.339-344. </w:t>
      </w:r>
      <w:hyperlink r:id="rId20" w:history="1">
        <w:r w:rsidRPr="00713F93">
          <w:rPr>
            <w:rFonts w:eastAsiaTheme="minorHAnsi" w:cs="Arial"/>
            <w:sz w:val="24"/>
            <w:szCs w:val="24"/>
            <w:lang w:eastAsia="en-US"/>
          </w:rPr>
          <w:t>https://doi.org/10.1007/s40596-014-0100-4</w:t>
        </w:r>
      </w:hyperlink>
      <w:r w:rsidRPr="00713F93">
        <w:rPr>
          <w:rFonts w:eastAsiaTheme="minorHAnsi" w:cs="Arial"/>
          <w:sz w:val="24"/>
          <w:szCs w:val="24"/>
          <w:lang w:eastAsia="en-US"/>
        </w:rPr>
        <w:t xml:space="preserve">. </w:t>
      </w:r>
    </w:p>
    <w:p w14:paraId="3EBF13A0"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Lawton, R., Robinson, O., Harrison, R., Mason, S., Conner, M. and Wilson, B. </w:t>
      </w:r>
      <w:r>
        <w:rPr>
          <w:rFonts w:eastAsiaTheme="minorHAnsi" w:cs="Arial"/>
          <w:sz w:val="24"/>
          <w:szCs w:val="24"/>
          <w:lang w:eastAsia="en-US"/>
        </w:rPr>
        <w:t>(</w:t>
      </w:r>
      <w:r w:rsidRPr="00713F93">
        <w:rPr>
          <w:rFonts w:eastAsiaTheme="minorHAnsi" w:cs="Arial"/>
          <w:sz w:val="24"/>
          <w:szCs w:val="24"/>
          <w:lang w:eastAsia="en-US"/>
        </w:rPr>
        <w:t>2019</w:t>
      </w:r>
      <w:r>
        <w:rPr>
          <w:rFonts w:eastAsiaTheme="minorHAnsi" w:cs="Arial"/>
          <w:sz w:val="24"/>
          <w:szCs w:val="24"/>
          <w:lang w:eastAsia="en-US"/>
        </w:rPr>
        <w:t>)</w:t>
      </w:r>
      <w:r w:rsidRPr="00713F93">
        <w:rPr>
          <w:rFonts w:eastAsiaTheme="minorHAnsi" w:cs="Arial"/>
          <w:sz w:val="24"/>
          <w:szCs w:val="24"/>
          <w:lang w:eastAsia="en-US"/>
        </w:rPr>
        <w:t xml:space="preserve">. Are more experienced clinicians better able to tolerate uncertainty and manage risks? A vignette study of doctors in three NHS emergency departments in England. </w:t>
      </w:r>
      <w:r w:rsidRPr="00713F93">
        <w:rPr>
          <w:rFonts w:eastAsiaTheme="minorHAnsi" w:cs="Arial"/>
          <w:i/>
          <w:iCs/>
          <w:sz w:val="24"/>
          <w:szCs w:val="24"/>
          <w:lang w:eastAsia="en-US"/>
        </w:rPr>
        <w:t xml:space="preserve">BMJ </w:t>
      </w:r>
      <w:r w:rsidRPr="00E24BD9">
        <w:rPr>
          <w:rFonts w:eastAsiaTheme="minorHAnsi" w:cs="Arial"/>
          <w:i/>
          <w:iCs/>
          <w:sz w:val="24"/>
          <w:szCs w:val="24"/>
          <w:lang w:eastAsia="en-US"/>
        </w:rPr>
        <w:t>Q</w:t>
      </w:r>
      <w:r w:rsidRPr="00713F93">
        <w:rPr>
          <w:rFonts w:eastAsiaTheme="minorHAnsi" w:cs="Arial"/>
          <w:i/>
          <w:iCs/>
          <w:sz w:val="24"/>
          <w:szCs w:val="24"/>
          <w:lang w:eastAsia="en-US"/>
        </w:rPr>
        <w:t xml:space="preserve">uality &amp; </w:t>
      </w:r>
      <w:r w:rsidRPr="00E24BD9">
        <w:rPr>
          <w:rFonts w:eastAsiaTheme="minorHAnsi" w:cs="Arial"/>
          <w:i/>
          <w:iCs/>
          <w:sz w:val="24"/>
          <w:szCs w:val="24"/>
          <w:lang w:eastAsia="en-US"/>
        </w:rPr>
        <w:t>S</w:t>
      </w:r>
      <w:r w:rsidRPr="00713F93">
        <w:rPr>
          <w:rFonts w:eastAsiaTheme="minorHAnsi" w:cs="Arial"/>
          <w:i/>
          <w:iCs/>
          <w:sz w:val="24"/>
          <w:szCs w:val="24"/>
          <w:lang w:eastAsia="en-US"/>
        </w:rPr>
        <w:t>afety</w:t>
      </w:r>
      <w:r w:rsidRPr="00713F93">
        <w:rPr>
          <w:rFonts w:eastAsiaTheme="minorHAnsi" w:cs="Arial"/>
          <w:sz w:val="24"/>
          <w:szCs w:val="24"/>
          <w:lang w:eastAsia="en-US"/>
        </w:rPr>
        <w:t>, 28(5), pp.382-388. http://dx.doi.org/10.1136/bmjqs-2018-008390.</w:t>
      </w:r>
    </w:p>
    <w:p w14:paraId="4360A4B6"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lastRenderedPageBreak/>
        <w:t xml:space="preserve">Melnick, E.R., O'Brien, E.G., </w:t>
      </w:r>
      <w:proofErr w:type="spellStart"/>
      <w:r w:rsidRPr="00713F93">
        <w:rPr>
          <w:rFonts w:eastAsiaTheme="minorHAnsi" w:cs="Arial"/>
          <w:sz w:val="24"/>
          <w:szCs w:val="24"/>
          <w:lang w:eastAsia="en-US"/>
        </w:rPr>
        <w:t>Kovalerchik</w:t>
      </w:r>
      <w:proofErr w:type="spellEnd"/>
      <w:r w:rsidRPr="00713F93">
        <w:rPr>
          <w:rFonts w:eastAsiaTheme="minorHAnsi" w:cs="Arial"/>
          <w:sz w:val="24"/>
          <w:szCs w:val="24"/>
          <w:lang w:eastAsia="en-US"/>
        </w:rPr>
        <w:t xml:space="preserve">, O., Fleischman, W., Venkatesh, A.K. and Taylor, R.A. </w:t>
      </w:r>
      <w:r>
        <w:rPr>
          <w:rFonts w:eastAsiaTheme="minorHAnsi" w:cs="Arial"/>
          <w:sz w:val="24"/>
          <w:szCs w:val="24"/>
          <w:lang w:eastAsia="en-US"/>
        </w:rPr>
        <w:t>(</w:t>
      </w:r>
      <w:r w:rsidRPr="00713F93">
        <w:rPr>
          <w:rFonts w:eastAsiaTheme="minorHAnsi" w:cs="Arial"/>
          <w:sz w:val="24"/>
          <w:szCs w:val="24"/>
          <w:lang w:eastAsia="en-US"/>
        </w:rPr>
        <w:t>2016</w:t>
      </w:r>
      <w:r>
        <w:rPr>
          <w:rFonts w:eastAsiaTheme="minorHAnsi" w:cs="Arial"/>
          <w:sz w:val="24"/>
          <w:szCs w:val="24"/>
          <w:lang w:eastAsia="en-US"/>
        </w:rPr>
        <w:t>)</w:t>
      </w:r>
      <w:r w:rsidRPr="00713F93">
        <w:rPr>
          <w:rFonts w:eastAsiaTheme="minorHAnsi" w:cs="Arial"/>
          <w:sz w:val="24"/>
          <w:szCs w:val="24"/>
          <w:lang w:eastAsia="en-US"/>
        </w:rPr>
        <w:t xml:space="preserve">. The association between physician empathy and variation in imaging use. </w:t>
      </w:r>
      <w:r w:rsidRPr="00713F93">
        <w:rPr>
          <w:rFonts w:eastAsiaTheme="minorHAnsi" w:cs="Arial"/>
          <w:i/>
          <w:iCs/>
          <w:sz w:val="24"/>
          <w:szCs w:val="24"/>
          <w:lang w:eastAsia="en-US"/>
        </w:rPr>
        <w:t>Academic Emergency Medicine</w:t>
      </w:r>
      <w:r w:rsidRPr="00713F93">
        <w:rPr>
          <w:rFonts w:eastAsiaTheme="minorHAnsi" w:cs="Arial"/>
          <w:sz w:val="24"/>
          <w:szCs w:val="24"/>
          <w:lang w:eastAsia="en-US"/>
        </w:rPr>
        <w:t xml:space="preserve">, 23(8), pp.895-904. </w:t>
      </w:r>
      <w:hyperlink r:id="rId21" w:history="1">
        <w:r w:rsidRPr="00713F93">
          <w:rPr>
            <w:rFonts w:eastAsiaTheme="minorHAnsi" w:cs="Arial"/>
            <w:sz w:val="24"/>
            <w:szCs w:val="24"/>
            <w:lang w:eastAsia="en-US"/>
          </w:rPr>
          <w:t>https://doi.org/10.1111/acem.13017</w:t>
        </w:r>
      </w:hyperlink>
      <w:r w:rsidRPr="00713F93">
        <w:rPr>
          <w:rFonts w:eastAsiaTheme="minorHAnsi" w:cs="Arial"/>
          <w:sz w:val="24"/>
          <w:szCs w:val="24"/>
          <w:lang w:eastAsia="en-US"/>
        </w:rPr>
        <w:t xml:space="preserve">. </w:t>
      </w:r>
    </w:p>
    <w:p w14:paraId="6D9BADCF" w14:textId="77777777" w:rsidR="00B75510" w:rsidRPr="00713F93" w:rsidRDefault="00B75510" w:rsidP="006E13B2">
      <w:pPr>
        <w:keepLines/>
        <w:spacing w:after="160" w:line="360" w:lineRule="auto"/>
        <w:ind w:left="720" w:hanging="720"/>
        <w:rPr>
          <w:rFonts w:eastAsiaTheme="minorHAnsi" w:cs="Arial"/>
          <w:sz w:val="24"/>
          <w:szCs w:val="24"/>
          <w:lang w:eastAsia="en-US"/>
        </w:rPr>
      </w:pPr>
      <w:proofErr w:type="spellStart"/>
      <w:r w:rsidRPr="000E3DA2">
        <w:rPr>
          <w:rFonts w:eastAsiaTheme="minorHAnsi" w:cs="Arial"/>
          <w:sz w:val="24"/>
          <w:szCs w:val="24"/>
          <w:lang w:eastAsia="en-US"/>
        </w:rPr>
        <w:t>Ortashi</w:t>
      </w:r>
      <w:proofErr w:type="spellEnd"/>
      <w:r w:rsidRPr="000E3DA2">
        <w:rPr>
          <w:rFonts w:eastAsiaTheme="minorHAnsi" w:cs="Arial"/>
          <w:sz w:val="24"/>
          <w:szCs w:val="24"/>
          <w:lang w:eastAsia="en-US"/>
        </w:rPr>
        <w:t xml:space="preserve">, O., </w:t>
      </w:r>
      <w:proofErr w:type="spellStart"/>
      <w:r w:rsidRPr="000E3DA2">
        <w:rPr>
          <w:rFonts w:eastAsiaTheme="minorHAnsi" w:cs="Arial"/>
          <w:sz w:val="24"/>
          <w:szCs w:val="24"/>
          <w:lang w:eastAsia="en-US"/>
        </w:rPr>
        <w:t>Virdee</w:t>
      </w:r>
      <w:proofErr w:type="spellEnd"/>
      <w:r w:rsidRPr="000E3DA2">
        <w:rPr>
          <w:rFonts w:eastAsiaTheme="minorHAnsi" w:cs="Arial"/>
          <w:sz w:val="24"/>
          <w:szCs w:val="24"/>
          <w:lang w:eastAsia="en-US"/>
        </w:rPr>
        <w:t xml:space="preserve">, J., Hassan, R., </w:t>
      </w:r>
      <w:proofErr w:type="spellStart"/>
      <w:r w:rsidRPr="000E3DA2">
        <w:rPr>
          <w:rFonts w:eastAsiaTheme="minorHAnsi" w:cs="Arial"/>
          <w:sz w:val="24"/>
          <w:szCs w:val="24"/>
          <w:lang w:eastAsia="en-US"/>
        </w:rPr>
        <w:t>Mutrynowski</w:t>
      </w:r>
      <w:proofErr w:type="spellEnd"/>
      <w:r w:rsidRPr="000E3DA2">
        <w:rPr>
          <w:rFonts w:eastAsiaTheme="minorHAnsi" w:cs="Arial"/>
          <w:sz w:val="24"/>
          <w:szCs w:val="24"/>
          <w:lang w:eastAsia="en-US"/>
        </w:rPr>
        <w:t>, T. and Abu-</w:t>
      </w:r>
      <w:proofErr w:type="spellStart"/>
      <w:r w:rsidRPr="000E3DA2">
        <w:rPr>
          <w:rFonts w:eastAsiaTheme="minorHAnsi" w:cs="Arial"/>
          <w:sz w:val="24"/>
          <w:szCs w:val="24"/>
          <w:lang w:eastAsia="en-US"/>
        </w:rPr>
        <w:t>Zidan</w:t>
      </w:r>
      <w:proofErr w:type="spellEnd"/>
      <w:r w:rsidRPr="000E3DA2">
        <w:rPr>
          <w:rFonts w:eastAsiaTheme="minorHAnsi" w:cs="Arial"/>
          <w:sz w:val="24"/>
          <w:szCs w:val="24"/>
          <w:lang w:eastAsia="en-US"/>
        </w:rPr>
        <w:t xml:space="preserve">, F. </w:t>
      </w:r>
      <w:r>
        <w:rPr>
          <w:rFonts w:eastAsiaTheme="minorHAnsi" w:cs="Arial"/>
          <w:sz w:val="24"/>
          <w:szCs w:val="24"/>
          <w:lang w:eastAsia="en-US"/>
        </w:rPr>
        <w:t>(</w:t>
      </w:r>
      <w:r w:rsidRPr="000E3DA2">
        <w:rPr>
          <w:rFonts w:eastAsiaTheme="minorHAnsi" w:cs="Arial"/>
          <w:sz w:val="24"/>
          <w:szCs w:val="24"/>
          <w:lang w:eastAsia="en-US"/>
        </w:rPr>
        <w:t>2013</w:t>
      </w:r>
      <w:r>
        <w:rPr>
          <w:rFonts w:eastAsiaTheme="minorHAnsi" w:cs="Arial"/>
          <w:sz w:val="24"/>
          <w:szCs w:val="24"/>
          <w:lang w:eastAsia="en-US"/>
        </w:rPr>
        <w:t>)</w:t>
      </w:r>
      <w:r w:rsidRPr="000E3DA2">
        <w:rPr>
          <w:rFonts w:eastAsiaTheme="minorHAnsi" w:cs="Arial"/>
          <w:sz w:val="24"/>
          <w:szCs w:val="24"/>
          <w:lang w:eastAsia="en-US"/>
        </w:rPr>
        <w:t xml:space="preserve">. The practice of defensive medicine among hospital doctors in the United Kingdom. </w:t>
      </w:r>
      <w:r w:rsidRPr="000E3DA2">
        <w:rPr>
          <w:rFonts w:eastAsiaTheme="minorHAnsi" w:cs="Arial"/>
          <w:i/>
          <w:iCs/>
          <w:sz w:val="24"/>
          <w:szCs w:val="24"/>
          <w:lang w:eastAsia="en-US"/>
        </w:rPr>
        <w:t>BMC Medical Ethics</w:t>
      </w:r>
      <w:r w:rsidRPr="000E3DA2">
        <w:rPr>
          <w:rFonts w:eastAsiaTheme="minorHAnsi" w:cs="Arial"/>
          <w:sz w:val="24"/>
          <w:szCs w:val="24"/>
          <w:lang w:eastAsia="en-US"/>
        </w:rPr>
        <w:t>, 14(1), p.42.</w:t>
      </w:r>
    </w:p>
    <w:p w14:paraId="0867DA49"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Pines, J.M., Hollander, J.E., </w:t>
      </w:r>
      <w:proofErr w:type="spellStart"/>
      <w:r w:rsidRPr="00713F93">
        <w:rPr>
          <w:rFonts w:eastAsiaTheme="minorHAnsi" w:cs="Arial"/>
          <w:sz w:val="24"/>
          <w:szCs w:val="24"/>
          <w:lang w:eastAsia="en-US"/>
        </w:rPr>
        <w:t>Isserman</w:t>
      </w:r>
      <w:proofErr w:type="spellEnd"/>
      <w:r w:rsidRPr="00713F93">
        <w:rPr>
          <w:rFonts w:eastAsiaTheme="minorHAnsi" w:cs="Arial"/>
          <w:sz w:val="24"/>
          <w:szCs w:val="24"/>
          <w:lang w:eastAsia="en-US"/>
        </w:rPr>
        <w:t xml:space="preserve">, J.A., Chen, E.H., Dean, A.J., </w:t>
      </w:r>
      <w:proofErr w:type="spellStart"/>
      <w:r w:rsidRPr="00713F93">
        <w:rPr>
          <w:rFonts w:eastAsiaTheme="minorHAnsi" w:cs="Arial"/>
          <w:sz w:val="24"/>
          <w:szCs w:val="24"/>
          <w:lang w:eastAsia="en-US"/>
        </w:rPr>
        <w:t>Shofer</w:t>
      </w:r>
      <w:proofErr w:type="spellEnd"/>
      <w:r w:rsidRPr="00713F93">
        <w:rPr>
          <w:rFonts w:eastAsiaTheme="minorHAnsi" w:cs="Arial"/>
          <w:sz w:val="24"/>
          <w:szCs w:val="24"/>
          <w:lang w:eastAsia="en-US"/>
        </w:rPr>
        <w:t xml:space="preserve">, F.S. and Mills, A.M. </w:t>
      </w:r>
      <w:r>
        <w:rPr>
          <w:rFonts w:eastAsiaTheme="minorHAnsi" w:cs="Arial"/>
          <w:sz w:val="24"/>
          <w:szCs w:val="24"/>
          <w:lang w:eastAsia="en-US"/>
        </w:rPr>
        <w:t>(</w:t>
      </w:r>
      <w:r w:rsidRPr="00713F93">
        <w:rPr>
          <w:rFonts w:eastAsiaTheme="minorHAnsi" w:cs="Arial"/>
          <w:sz w:val="24"/>
          <w:szCs w:val="24"/>
          <w:lang w:eastAsia="en-US"/>
        </w:rPr>
        <w:t>2009</w:t>
      </w:r>
      <w:r>
        <w:rPr>
          <w:rFonts w:eastAsiaTheme="minorHAnsi" w:cs="Arial"/>
          <w:sz w:val="24"/>
          <w:szCs w:val="24"/>
          <w:lang w:eastAsia="en-US"/>
        </w:rPr>
        <w:t>)</w:t>
      </w:r>
      <w:r w:rsidRPr="00713F93">
        <w:rPr>
          <w:rFonts w:eastAsiaTheme="minorHAnsi" w:cs="Arial"/>
          <w:sz w:val="24"/>
          <w:szCs w:val="24"/>
          <w:lang w:eastAsia="en-US"/>
        </w:rPr>
        <w:t xml:space="preserve">. The association between physician risk tolerance and imaging use in abdominal pain. </w:t>
      </w:r>
      <w:r w:rsidRPr="00713F93">
        <w:rPr>
          <w:rFonts w:eastAsiaTheme="minorHAnsi" w:cs="Arial"/>
          <w:i/>
          <w:iCs/>
          <w:sz w:val="24"/>
          <w:szCs w:val="24"/>
          <w:lang w:eastAsia="en-US"/>
        </w:rPr>
        <w:t xml:space="preserve">The American </w:t>
      </w:r>
      <w:r w:rsidRPr="00C83368">
        <w:rPr>
          <w:rFonts w:eastAsiaTheme="minorHAnsi" w:cs="Arial"/>
          <w:i/>
          <w:iCs/>
          <w:sz w:val="24"/>
          <w:szCs w:val="24"/>
          <w:lang w:eastAsia="en-US"/>
        </w:rPr>
        <w:t>J</w:t>
      </w:r>
      <w:r w:rsidRPr="00713F93">
        <w:rPr>
          <w:rFonts w:eastAsiaTheme="minorHAnsi" w:cs="Arial"/>
          <w:i/>
          <w:iCs/>
          <w:sz w:val="24"/>
          <w:szCs w:val="24"/>
          <w:lang w:eastAsia="en-US"/>
        </w:rPr>
        <w:t xml:space="preserve">ournal of </w:t>
      </w:r>
      <w:r w:rsidRPr="00C83368">
        <w:rPr>
          <w:rFonts w:eastAsiaTheme="minorHAnsi" w:cs="Arial"/>
          <w:i/>
          <w:iCs/>
          <w:sz w:val="24"/>
          <w:szCs w:val="24"/>
          <w:lang w:eastAsia="en-US"/>
        </w:rPr>
        <w:t>E</w:t>
      </w:r>
      <w:r w:rsidRPr="00713F93">
        <w:rPr>
          <w:rFonts w:eastAsiaTheme="minorHAnsi" w:cs="Arial"/>
          <w:i/>
          <w:iCs/>
          <w:sz w:val="24"/>
          <w:szCs w:val="24"/>
          <w:lang w:eastAsia="en-US"/>
        </w:rPr>
        <w:t xml:space="preserve">mergency </w:t>
      </w:r>
      <w:r w:rsidRPr="00C83368">
        <w:rPr>
          <w:rFonts w:eastAsiaTheme="minorHAnsi" w:cs="Arial"/>
          <w:i/>
          <w:iCs/>
          <w:sz w:val="24"/>
          <w:szCs w:val="24"/>
          <w:lang w:eastAsia="en-US"/>
        </w:rPr>
        <w:t>M</w:t>
      </w:r>
      <w:r w:rsidRPr="00713F93">
        <w:rPr>
          <w:rFonts w:eastAsiaTheme="minorHAnsi" w:cs="Arial"/>
          <w:i/>
          <w:iCs/>
          <w:sz w:val="24"/>
          <w:szCs w:val="24"/>
          <w:lang w:eastAsia="en-US"/>
        </w:rPr>
        <w:t>edicine</w:t>
      </w:r>
      <w:r w:rsidRPr="00713F93">
        <w:rPr>
          <w:rFonts w:eastAsiaTheme="minorHAnsi" w:cs="Arial"/>
          <w:sz w:val="24"/>
          <w:szCs w:val="24"/>
          <w:lang w:eastAsia="en-US"/>
        </w:rPr>
        <w:t>, 27(5), pp.552-557. https://doi.org/10.1016/j.ajem.2008.04.031.</w:t>
      </w:r>
    </w:p>
    <w:p w14:paraId="132DCE35"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Pines, J.M., </w:t>
      </w:r>
      <w:proofErr w:type="spellStart"/>
      <w:r w:rsidRPr="00713F93">
        <w:rPr>
          <w:rFonts w:eastAsiaTheme="minorHAnsi" w:cs="Arial"/>
          <w:sz w:val="24"/>
          <w:szCs w:val="24"/>
          <w:lang w:eastAsia="en-US"/>
        </w:rPr>
        <w:t>Isserman</w:t>
      </w:r>
      <w:proofErr w:type="spellEnd"/>
      <w:r w:rsidRPr="00713F93">
        <w:rPr>
          <w:rFonts w:eastAsiaTheme="minorHAnsi" w:cs="Arial"/>
          <w:sz w:val="24"/>
          <w:szCs w:val="24"/>
          <w:lang w:eastAsia="en-US"/>
        </w:rPr>
        <w:t xml:space="preserve">, J.A., </w:t>
      </w:r>
      <w:proofErr w:type="spellStart"/>
      <w:r w:rsidRPr="00713F93">
        <w:rPr>
          <w:rFonts w:eastAsiaTheme="minorHAnsi" w:cs="Arial"/>
          <w:sz w:val="24"/>
          <w:szCs w:val="24"/>
          <w:lang w:eastAsia="en-US"/>
        </w:rPr>
        <w:t>Szyld</w:t>
      </w:r>
      <w:proofErr w:type="spellEnd"/>
      <w:r w:rsidRPr="00713F93">
        <w:rPr>
          <w:rFonts w:eastAsiaTheme="minorHAnsi" w:cs="Arial"/>
          <w:sz w:val="24"/>
          <w:szCs w:val="24"/>
          <w:lang w:eastAsia="en-US"/>
        </w:rPr>
        <w:t xml:space="preserve">, D., Dean, A.J., McCusker, C.M. and Hollander, J.E. </w:t>
      </w:r>
      <w:r>
        <w:rPr>
          <w:rFonts w:eastAsiaTheme="minorHAnsi" w:cs="Arial"/>
          <w:sz w:val="24"/>
          <w:szCs w:val="24"/>
          <w:lang w:eastAsia="en-US"/>
        </w:rPr>
        <w:t>(</w:t>
      </w:r>
      <w:r w:rsidRPr="00713F93">
        <w:rPr>
          <w:rFonts w:eastAsiaTheme="minorHAnsi" w:cs="Arial"/>
          <w:sz w:val="24"/>
          <w:szCs w:val="24"/>
          <w:lang w:eastAsia="en-US"/>
        </w:rPr>
        <w:t>2010</w:t>
      </w:r>
      <w:r>
        <w:rPr>
          <w:rFonts w:eastAsiaTheme="minorHAnsi" w:cs="Arial"/>
          <w:sz w:val="24"/>
          <w:szCs w:val="24"/>
          <w:lang w:eastAsia="en-US"/>
        </w:rPr>
        <w:t>)</w:t>
      </w:r>
      <w:r w:rsidRPr="00713F93">
        <w:rPr>
          <w:rFonts w:eastAsiaTheme="minorHAnsi" w:cs="Arial"/>
          <w:sz w:val="24"/>
          <w:szCs w:val="24"/>
          <w:lang w:eastAsia="en-US"/>
        </w:rPr>
        <w:t xml:space="preserve">. The effect of physician risk tolerance and the presence of an observation unit on decision making for ED patients with chest pain. </w:t>
      </w:r>
      <w:r w:rsidRPr="00713F93">
        <w:rPr>
          <w:rFonts w:eastAsiaTheme="minorHAnsi" w:cs="Arial"/>
          <w:i/>
          <w:iCs/>
          <w:sz w:val="24"/>
          <w:szCs w:val="24"/>
          <w:lang w:eastAsia="en-US"/>
        </w:rPr>
        <w:t xml:space="preserve">The American </w:t>
      </w:r>
      <w:r w:rsidRPr="00C83368">
        <w:rPr>
          <w:rFonts w:eastAsiaTheme="minorHAnsi" w:cs="Arial"/>
          <w:i/>
          <w:iCs/>
          <w:sz w:val="24"/>
          <w:szCs w:val="24"/>
          <w:lang w:eastAsia="en-US"/>
        </w:rPr>
        <w:t>J</w:t>
      </w:r>
      <w:r w:rsidRPr="00713F93">
        <w:rPr>
          <w:rFonts w:eastAsiaTheme="minorHAnsi" w:cs="Arial"/>
          <w:i/>
          <w:iCs/>
          <w:sz w:val="24"/>
          <w:szCs w:val="24"/>
          <w:lang w:eastAsia="en-US"/>
        </w:rPr>
        <w:t xml:space="preserve">ournal of </w:t>
      </w:r>
      <w:r w:rsidRPr="00C83368">
        <w:rPr>
          <w:rFonts w:eastAsiaTheme="minorHAnsi" w:cs="Arial"/>
          <w:i/>
          <w:iCs/>
          <w:sz w:val="24"/>
          <w:szCs w:val="24"/>
          <w:lang w:eastAsia="en-US"/>
        </w:rPr>
        <w:t>E</w:t>
      </w:r>
      <w:r w:rsidRPr="00713F93">
        <w:rPr>
          <w:rFonts w:eastAsiaTheme="minorHAnsi" w:cs="Arial"/>
          <w:i/>
          <w:iCs/>
          <w:sz w:val="24"/>
          <w:szCs w:val="24"/>
          <w:lang w:eastAsia="en-US"/>
        </w:rPr>
        <w:t xml:space="preserve">mergency </w:t>
      </w:r>
      <w:r w:rsidRPr="00C83368">
        <w:rPr>
          <w:rFonts w:eastAsiaTheme="minorHAnsi" w:cs="Arial"/>
          <w:i/>
          <w:iCs/>
          <w:sz w:val="24"/>
          <w:szCs w:val="24"/>
          <w:lang w:eastAsia="en-US"/>
        </w:rPr>
        <w:t>M</w:t>
      </w:r>
      <w:r w:rsidRPr="00713F93">
        <w:rPr>
          <w:rFonts w:eastAsiaTheme="minorHAnsi" w:cs="Arial"/>
          <w:i/>
          <w:iCs/>
          <w:sz w:val="24"/>
          <w:szCs w:val="24"/>
          <w:lang w:eastAsia="en-US"/>
        </w:rPr>
        <w:t>edicine</w:t>
      </w:r>
      <w:r w:rsidRPr="00713F93">
        <w:rPr>
          <w:rFonts w:eastAsiaTheme="minorHAnsi" w:cs="Arial"/>
          <w:sz w:val="24"/>
          <w:szCs w:val="24"/>
          <w:lang w:eastAsia="en-US"/>
        </w:rPr>
        <w:t>, 28(7), pp.771-779. https://doi.org/10.1016/j.ajem.2009.03.019.</w:t>
      </w:r>
    </w:p>
    <w:p w14:paraId="5F4C76C2"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Raglan, G.B., </w:t>
      </w:r>
      <w:proofErr w:type="spellStart"/>
      <w:r w:rsidRPr="00713F93">
        <w:rPr>
          <w:rFonts w:eastAsiaTheme="minorHAnsi" w:cs="Arial"/>
          <w:sz w:val="24"/>
          <w:szCs w:val="24"/>
          <w:lang w:eastAsia="en-US"/>
        </w:rPr>
        <w:t>Babush</w:t>
      </w:r>
      <w:proofErr w:type="spellEnd"/>
      <w:r w:rsidRPr="00713F93">
        <w:rPr>
          <w:rFonts w:eastAsiaTheme="minorHAnsi" w:cs="Arial"/>
          <w:sz w:val="24"/>
          <w:szCs w:val="24"/>
          <w:lang w:eastAsia="en-US"/>
        </w:rPr>
        <w:t xml:space="preserve">, M., Farrow, V.A., </w:t>
      </w:r>
      <w:proofErr w:type="spellStart"/>
      <w:r w:rsidRPr="00713F93">
        <w:rPr>
          <w:rFonts w:eastAsiaTheme="minorHAnsi" w:cs="Arial"/>
          <w:sz w:val="24"/>
          <w:szCs w:val="24"/>
          <w:lang w:eastAsia="en-US"/>
        </w:rPr>
        <w:t>Kruglanski</w:t>
      </w:r>
      <w:proofErr w:type="spellEnd"/>
      <w:r w:rsidRPr="00713F93">
        <w:rPr>
          <w:rFonts w:eastAsiaTheme="minorHAnsi" w:cs="Arial"/>
          <w:sz w:val="24"/>
          <w:szCs w:val="24"/>
          <w:lang w:eastAsia="en-US"/>
        </w:rPr>
        <w:t xml:space="preserve">, A.W. and </w:t>
      </w:r>
      <w:proofErr w:type="spellStart"/>
      <w:r w:rsidRPr="00713F93">
        <w:rPr>
          <w:rFonts w:eastAsiaTheme="minorHAnsi" w:cs="Arial"/>
          <w:sz w:val="24"/>
          <w:szCs w:val="24"/>
          <w:lang w:eastAsia="en-US"/>
        </w:rPr>
        <w:t>Schulkin</w:t>
      </w:r>
      <w:proofErr w:type="spellEnd"/>
      <w:r w:rsidRPr="00713F93">
        <w:rPr>
          <w:rFonts w:eastAsiaTheme="minorHAnsi" w:cs="Arial"/>
          <w:sz w:val="24"/>
          <w:szCs w:val="24"/>
          <w:lang w:eastAsia="en-US"/>
        </w:rPr>
        <w:t xml:space="preserve">, J. </w:t>
      </w:r>
      <w:r>
        <w:rPr>
          <w:rFonts w:eastAsiaTheme="minorHAnsi" w:cs="Arial"/>
          <w:sz w:val="24"/>
          <w:szCs w:val="24"/>
          <w:lang w:eastAsia="en-US"/>
        </w:rPr>
        <w:t>(</w:t>
      </w:r>
      <w:r w:rsidRPr="00713F93">
        <w:rPr>
          <w:rFonts w:eastAsiaTheme="minorHAnsi" w:cs="Arial"/>
          <w:sz w:val="24"/>
          <w:szCs w:val="24"/>
          <w:lang w:eastAsia="en-US"/>
        </w:rPr>
        <w:t>2014</w:t>
      </w:r>
      <w:r>
        <w:rPr>
          <w:rFonts w:eastAsiaTheme="minorHAnsi" w:cs="Arial"/>
          <w:sz w:val="24"/>
          <w:szCs w:val="24"/>
          <w:lang w:eastAsia="en-US"/>
        </w:rPr>
        <w:t>)</w:t>
      </w:r>
      <w:r w:rsidRPr="00713F93">
        <w:rPr>
          <w:rFonts w:eastAsiaTheme="minorHAnsi" w:cs="Arial"/>
          <w:sz w:val="24"/>
          <w:szCs w:val="24"/>
          <w:lang w:eastAsia="en-US"/>
        </w:rPr>
        <w:t xml:space="preserve">. Need to know: </w:t>
      </w:r>
      <w:r>
        <w:rPr>
          <w:rFonts w:eastAsiaTheme="minorHAnsi" w:cs="Arial"/>
          <w:sz w:val="24"/>
          <w:szCs w:val="24"/>
          <w:lang w:eastAsia="en-US"/>
        </w:rPr>
        <w:t>T</w:t>
      </w:r>
      <w:r w:rsidRPr="00713F93">
        <w:rPr>
          <w:rFonts w:eastAsiaTheme="minorHAnsi" w:cs="Arial"/>
          <w:sz w:val="24"/>
          <w:szCs w:val="24"/>
          <w:lang w:eastAsia="en-US"/>
        </w:rPr>
        <w:t>he need for cognitive closure impacts the clinical practice of obstetrician/</w:t>
      </w:r>
      <w:proofErr w:type="spellStart"/>
      <w:r w:rsidRPr="00713F93">
        <w:rPr>
          <w:rFonts w:eastAsiaTheme="minorHAnsi" w:cs="Arial"/>
          <w:sz w:val="24"/>
          <w:szCs w:val="24"/>
          <w:lang w:eastAsia="en-US"/>
        </w:rPr>
        <w:t>gynecologists</w:t>
      </w:r>
      <w:proofErr w:type="spellEnd"/>
      <w:r w:rsidRPr="00713F93">
        <w:rPr>
          <w:rFonts w:eastAsiaTheme="minorHAnsi" w:cs="Arial"/>
          <w:sz w:val="24"/>
          <w:szCs w:val="24"/>
          <w:lang w:eastAsia="en-US"/>
        </w:rPr>
        <w:t xml:space="preserve">. </w:t>
      </w:r>
      <w:r w:rsidRPr="00713F93">
        <w:rPr>
          <w:rFonts w:eastAsiaTheme="minorHAnsi" w:cs="Arial"/>
          <w:i/>
          <w:iCs/>
          <w:sz w:val="24"/>
          <w:szCs w:val="24"/>
          <w:lang w:eastAsia="en-US"/>
        </w:rPr>
        <w:t xml:space="preserve">BMC </w:t>
      </w:r>
      <w:r w:rsidRPr="004A762D">
        <w:rPr>
          <w:rFonts w:eastAsiaTheme="minorHAnsi" w:cs="Arial"/>
          <w:i/>
          <w:iCs/>
          <w:sz w:val="24"/>
          <w:szCs w:val="24"/>
          <w:lang w:eastAsia="en-US"/>
        </w:rPr>
        <w:t>M</w:t>
      </w:r>
      <w:r w:rsidRPr="00713F93">
        <w:rPr>
          <w:rFonts w:eastAsiaTheme="minorHAnsi" w:cs="Arial"/>
          <w:i/>
          <w:iCs/>
          <w:sz w:val="24"/>
          <w:szCs w:val="24"/>
          <w:lang w:eastAsia="en-US"/>
        </w:rPr>
        <w:t xml:space="preserve">edical </w:t>
      </w:r>
      <w:r w:rsidRPr="004A762D">
        <w:rPr>
          <w:rFonts w:eastAsiaTheme="minorHAnsi" w:cs="Arial"/>
          <w:i/>
          <w:iCs/>
          <w:sz w:val="24"/>
          <w:szCs w:val="24"/>
          <w:lang w:eastAsia="en-US"/>
        </w:rPr>
        <w:t>I</w:t>
      </w:r>
      <w:r w:rsidRPr="00713F93">
        <w:rPr>
          <w:rFonts w:eastAsiaTheme="minorHAnsi" w:cs="Arial"/>
          <w:i/>
          <w:iCs/>
          <w:sz w:val="24"/>
          <w:szCs w:val="24"/>
          <w:lang w:eastAsia="en-US"/>
        </w:rPr>
        <w:t xml:space="preserve">nformatics and </w:t>
      </w:r>
      <w:r w:rsidRPr="004A762D">
        <w:rPr>
          <w:rFonts w:eastAsiaTheme="minorHAnsi" w:cs="Arial"/>
          <w:i/>
          <w:iCs/>
          <w:sz w:val="24"/>
          <w:szCs w:val="24"/>
          <w:lang w:eastAsia="en-US"/>
        </w:rPr>
        <w:t>D</w:t>
      </w:r>
      <w:r w:rsidRPr="00713F93">
        <w:rPr>
          <w:rFonts w:eastAsiaTheme="minorHAnsi" w:cs="Arial"/>
          <w:i/>
          <w:iCs/>
          <w:sz w:val="24"/>
          <w:szCs w:val="24"/>
          <w:lang w:eastAsia="en-US"/>
        </w:rPr>
        <w:t xml:space="preserve">ecision </w:t>
      </w:r>
      <w:r w:rsidRPr="004A762D">
        <w:rPr>
          <w:rFonts w:eastAsiaTheme="minorHAnsi" w:cs="Arial"/>
          <w:i/>
          <w:iCs/>
          <w:sz w:val="24"/>
          <w:szCs w:val="24"/>
          <w:lang w:eastAsia="en-US"/>
        </w:rPr>
        <w:t>M</w:t>
      </w:r>
      <w:r w:rsidRPr="00713F93">
        <w:rPr>
          <w:rFonts w:eastAsiaTheme="minorHAnsi" w:cs="Arial"/>
          <w:i/>
          <w:iCs/>
          <w:sz w:val="24"/>
          <w:szCs w:val="24"/>
          <w:lang w:eastAsia="en-US"/>
        </w:rPr>
        <w:t>aking</w:t>
      </w:r>
      <w:r w:rsidRPr="00713F93">
        <w:rPr>
          <w:rFonts w:eastAsiaTheme="minorHAnsi" w:cs="Arial"/>
          <w:sz w:val="24"/>
          <w:szCs w:val="24"/>
          <w:lang w:eastAsia="en-US"/>
        </w:rPr>
        <w:t xml:space="preserve">, 14(1), pp.1-5. </w:t>
      </w:r>
      <w:hyperlink r:id="rId22" w:history="1">
        <w:r w:rsidRPr="00713F93">
          <w:rPr>
            <w:rFonts w:eastAsiaTheme="minorHAnsi" w:cs="Arial"/>
            <w:sz w:val="24"/>
            <w:szCs w:val="24"/>
            <w:lang w:eastAsia="en-US"/>
          </w:rPr>
          <w:t>https://doi.org/10.1186/s12911-014-0122-6</w:t>
        </w:r>
      </w:hyperlink>
      <w:r w:rsidRPr="00713F93">
        <w:rPr>
          <w:rFonts w:eastAsiaTheme="minorHAnsi" w:cs="Arial"/>
          <w:sz w:val="24"/>
          <w:szCs w:val="24"/>
          <w:lang w:eastAsia="en-US"/>
        </w:rPr>
        <w:t xml:space="preserve">. </w:t>
      </w:r>
    </w:p>
    <w:p w14:paraId="1374D076"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88463A">
        <w:rPr>
          <w:rFonts w:eastAsiaTheme="minorHAnsi" w:cs="Arial"/>
          <w:sz w:val="24"/>
          <w:szCs w:val="24"/>
          <w:lang w:eastAsia="en-US"/>
        </w:rPr>
        <w:t>Robertson, R., Wenzel, L., Thompson, J. and Charles, A.</w:t>
      </w:r>
      <w:r>
        <w:rPr>
          <w:rFonts w:eastAsiaTheme="minorHAnsi" w:cs="Arial"/>
          <w:sz w:val="24"/>
          <w:szCs w:val="24"/>
          <w:lang w:eastAsia="en-US"/>
        </w:rPr>
        <w:t xml:space="preserve"> (</w:t>
      </w:r>
      <w:r w:rsidRPr="0088463A">
        <w:rPr>
          <w:rFonts w:eastAsiaTheme="minorHAnsi" w:cs="Arial"/>
          <w:sz w:val="24"/>
          <w:szCs w:val="24"/>
          <w:lang w:eastAsia="en-US"/>
        </w:rPr>
        <w:t>2017</w:t>
      </w:r>
      <w:r>
        <w:rPr>
          <w:rFonts w:eastAsiaTheme="minorHAnsi" w:cs="Arial"/>
          <w:sz w:val="24"/>
          <w:szCs w:val="24"/>
          <w:lang w:eastAsia="en-US"/>
        </w:rPr>
        <w:t>)</w:t>
      </w:r>
      <w:r w:rsidRPr="0088463A">
        <w:rPr>
          <w:rFonts w:eastAsiaTheme="minorHAnsi" w:cs="Arial"/>
          <w:sz w:val="24"/>
          <w:szCs w:val="24"/>
          <w:lang w:eastAsia="en-US"/>
        </w:rPr>
        <w:t xml:space="preserve">. </w:t>
      </w:r>
      <w:r w:rsidRPr="0088463A">
        <w:rPr>
          <w:rFonts w:eastAsiaTheme="minorHAnsi" w:cs="Arial"/>
          <w:i/>
          <w:iCs/>
          <w:sz w:val="24"/>
          <w:szCs w:val="24"/>
          <w:lang w:eastAsia="en-US"/>
        </w:rPr>
        <w:t>Understanding NHS financial pressures. How are they affecting patient care</w:t>
      </w:r>
      <w:r>
        <w:rPr>
          <w:rFonts w:eastAsiaTheme="minorHAnsi" w:cs="Arial"/>
          <w:sz w:val="24"/>
          <w:szCs w:val="24"/>
          <w:lang w:eastAsia="en-US"/>
        </w:rPr>
        <w:t xml:space="preserve">, </w:t>
      </w:r>
      <w:r w:rsidRPr="0088463A">
        <w:rPr>
          <w:rFonts w:eastAsiaTheme="minorHAnsi" w:cs="Arial"/>
          <w:i/>
          <w:iCs/>
          <w:sz w:val="24"/>
          <w:szCs w:val="24"/>
          <w:lang w:eastAsia="en-US"/>
        </w:rPr>
        <w:t xml:space="preserve">The King’s </w:t>
      </w:r>
      <w:proofErr w:type="gramStart"/>
      <w:r w:rsidRPr="0088463A">
        <w:rPr>
          <w:rFonts w:eastAsiaTheme="minorHAnsi" w:cs="Arial"/>
          <w:i/>
          <w:iCs/>
          <w:sz w:val="24"/>
          <w:szCs w:val="24"/>
          <w:lang w:eastAsia="en-US"/>
        </w:rPr>
        <w:t>Fund</w:t>
      </w:r>
      <w:r>
        <w:rPr>
          <w:rFonts w:eastAsiaTheme="minorHAnsi" w:cs="Arial"/>
          <w:sz w:val="24"/>
          <w:szCs w:val="24"/>
          <w:lang w:eastAsia="en-US"/>
        </w:rPr>
        <w:t>.</w:t>
      </w:r>
      <w:proofErr w:type="gramEnd"/>
      <w:r>
        <w:rPr>
          <w:rFonts w:eastAsiaTheme="minorHAnsi" w:cs="Arial"/>
          <w:sz w:val="24"/>
          <w:szCs w:val="24"/>
          <w:lang w:eastAsia="en-US"/>
        </w:rPr>
        <w:t xml:space="preserve"> Available from: </w:t>
      </w:r>
      <w:r w:rsidRPr="0088463A">
        <w:rPr>
          <w:rFonts w:eastAsiaTheme="minorHAnsi" w:cs="Arial"/>
          <w:sz w:val="24"/>
          <w:szCs w:val="24"/>
          <w:lang w:eastAsia="en-US"/>
        </w:rPr>
        <w:t>https://www.abhi.org.uk/media/1534/kf-understanding-nhs-financial-pressures-full-report.pdf</w:t>
      </w:r>
      <w:r>
        <w:rPr>
          <w:rFonts w:eastAsiaTheme="minorHAnsi" w:cs="Arial"/>
          <w:sz w:val="24"/>
          <w:szCs w:val="24"/>
          <w:lang w:eastAsia="en-US"/>
        </w:rPr>
        <w:t xml:space="preserve"> [accessed 4th January 2021].</w:t>
      </w:r>
    </w:p>
    <w:p w14:paraId="036E0C7F"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Rosen, N.O., </w:t>
      </w:r>
      <w:proofErr w:type="spellStart"/>
      <w:r w:rsidRPr="00713F93">
        <w:rPr>
          <w:rFonts w:eastAsiaTheme="minorHAnsi" w:cs="Arial"/>
          <w:sz w:val="24"/>
          <w:szCs w:val="24"/>
          <w:lang w:eastAsia="en-US"/>
        </w:rPr>
        <w:t>Knäuper</w:t>
      </w:r>
      <w:proofErr w:type="spellEnd"/>
      <w:r w:rsidRPr="00713F93">
        <w:rPr>
          <w:rFonts w:eastAsiaTheme="minorHAnsi" w:cs="Arial"/>
          <w:sz w:val="24"/>
          <w:szCs w:val="24"/>
          <w:lang w:eastAsia="en-US"/>
        </w:rPr>
        <w:t xml:space="preserve">, B. and </w:t>
      </w:r>
      <w:proofErr w:type="spellStart"/>
      <w:r w:rsidRPr="00713F93">
        <w:rPr>
          <w:rFonts w:eastAsiaTheme="minorHAnsi" w:cs="Arial"/>
          <w:sz w:val="24"/>
          <w:szCs w:val="24"/>
          <w:lang w:eastAsia="en-US"/>
        </w:rPr>
        <w:t>Sammut</w:t>
      </w:r>
      <w:proofErr w:type="spellEnd"/>
      <w:r w:rsidRPr="00713F93">
        <w:rPr>
          <w:rFonts w:eastAsiaTheme="minorHAnsi" w:cs="Arial"/>
          <w:sz w:val="24"/>
          <w:szCs w:val="24"/>
          <w:lang w:eastAsia="en-US"/>
        </w:rPr>
        <w:t xml:space="preserve">, J. </w:t>
      </w:r>
      <w:r>
        <w:rPr>
          <w:rFonts w:eastAsiaTheme="minorHAnsi" w:cs="Arial"/>
          <w:sz w:val="24"/>
          <w:szCs w:val="24"/>
          <w:lang w:eastAsia="en-US"/>
        </w:rPr>
        <w:t>(</w:t>
      </w:r>
      <w:r w:rsidRPr="00713F93">
        <w:rPr>
          <w:rFonts w:eastAsiaTheme="minorHAnsi" w:cs="Arial"/>
          <w:sz w:val="24"/>
          <w:szCs w:val="24"/>
          <w:lang w:eastAsia="en-US"/>
        </w:rPr>
        <w:t>2007</w:t>
      </w:r>
      <w:r>
        <w:rPr>
          <w:rFonts w:eastAsiaTheme="minorHAnsi" w:cs="Arial"/>
          <w:sz w:val="24"/>
          <w:szCs w:val="24"/>
          <w:lang w:eastAsia="en-US"/>
        </w:rPr>
        <w:t>)</w:t>
      </w:r>
      <w:r w:rsidRPr="00713F93">
        <w:rPr>
          <w:rFonts w:eastAsiaTheme="minorHAnsi" w:cs="Arial"/>
          <w:sz w:val="24"/>
          <w:szCs w:val="24"/>
          <w:lang w:eastAsia="en-US"/>
        </w:rPr>
        <w:t xml:space="preserve">. Do individual differences in intolerance of uncertainty affect health </w:t>
      </w:r>
      <w:proofErr w:type="gramStart"/>
      <w:r w:rsidRPr="00713F93">
        <w:rPr>
          <w:rFonts w:eastAsiaTheme="minorHAnsi" w:cs="Arial"/>
          <w:sz w:val="24"/>
          <w:szCs w:val="24"/>
          <w:lang w:eastAsia="en-US"/>
        </w:rPr>
        <w:t>monitoring?.</w:t>
      </w:r>
      <w:proofErr w:type="gramEnd"/>
      <w:r w:rsidRPr="00713F93">
        <w:rPr>
          <w:rFonts w:eastAsiaTheme="minorHAnsi" w:cs="Arial"/>
          <w:sz w:val="24"/>
          <w:szCs w:val="24"/>
          <w:lang w:eastAsia="en-US"/>
        </w:rPr>
        <w:t xml:space="preserve"> </w:t>
      </w:r>
      <w:r w:rsidRPr="00713F93">
        <w:rPr>
          <w:rFonts w:eastAsiaTheme="minorHAnsi" w:cs="Arial"/>
          <w:i/>
          <w:iCs/>
          <w:sz w:val="24"/>
          <w:szCs w:val="24"/>
          <w:lang w:eastAsia="en-US"/>
        </w:rPr>
        <w:t>Psychology and Health</w:t>
      </w:r>
      <w:r w:rsidRPr="00713F93">
        <w:rPr>
          <w:rFonts w:eastAsiaTheme="minorHAnsi" w:cs="Arial"/>
          <w:sz w:val="24"/>
          <w:szCs w:val="24"/>
          <w:lang w:eastAsia="en-US"/>
        </w:rPr>
        <w:t xml:space="preserve">, 22(4), pp.413-430. </w:t>
      </w:r>
      <w:hyperlink r:id="rId23" w:history="1">
        <w:r w:rsidRPr="00713F93">
          <w:rPr>
            <w:rFonts w:eastAsiaTheme="minorHAnsi" w:cs="Arial"/>
            <w:sz w:val="24"/>
            <w:szCs w:val="24"/>
            <w:lang w:eastAsia="en-US"/>
          </w:rPr>
          <w:t>https://doi.org/10.1080/14768320600941038</w:t>
        </w:r>
      </w:hyperlink>
      <w:r w:rsidRPr="00713F93">
        <w:rPr>
          <w:rFonts w:eastAsiaTheme="minorHAnsi" w:cs="Arial"/>
          <w:sz w:val="24"/>
          <w:szCs w:val="24"/>
          <w:lang w:eastAsia="en-US"/>
        </w:rPr>
        <w:t xml:space="preserve">. </w:t>
      </w:r>
    </w:p>
    <w:p w14:paraId="2FE21E82" w14:textId="77777777" w:rsidR="00B75510" w:rsidRDefault="00B75510" w:rsidP="006E13B2">
      <w:pPr>
        <w:keepLines/>
        <w:spacing w:after="160" w:line="360" w:lineRule="auto"/>
        <w:ind w:left="720" w:hanging="720"/>
        <w:rPr>
          <w:rFonts w:eastAsiaTheme="minorHAnsi" w:cs="Arial"/>
          <w:sz w:val="24"/>
          <w:szCs w:val="24"/>
          <w:lang w:eastAsia="en-US"/>
        </w:rPr>
      </w:pPr>
      <w:r w:rsidRPr="009C41D9">
        <w:rPr>
          <w:rFonts w:eastAsiaTheme="minorHAnsi" w:cs="Arial"/>
          <w:sz w:val="24"/>
          <w:szCs w:val="24"/>
          <w:lang w:eastAsia="en-US"/>
        </w:rPr>
        <w:t xml:space="preserve">Sethi, M.K., </w:t>
      </w:r>
      <w:proofErr w:type="spellStart"/>
      <w:r w:rsidRPr="009C41D9">
        <w:rPr>
          <w:rFonts w:eastAsiaTheme="minorHAnsi" w:cs="Arial"/>
          <w:sz w:val="24"/>
          <w:szCs w:val="24"/>
          <w:lang w:eastAsia="en-US"/>
        </w:rPr>
        <w:t>Obremskey</w:t>
      </w:r>
      <w:proofErr w:type="spellEnd"/>
      <w:r w:rsidRPr="009C41D9">
        <w:rPr>
          <w:rFonts w:eastAsiaTheme="minorHAnsi" w:cs="Arial"/>
          <w:sz w:val="24"/>
          <w:szCs w:val="24"/>
          <w:lang w:eastAsia="en-US"/>
        </w:rPr>
        <w:t xml:space="preserve">, W.T., Natividad, H., Mir, </w:t>
      </w:r>
      <w:proofErr w:type="gramStart"/>
      <w:r w:rsidRPr="009C41D9">
        <w:rPr>
          <w:rFonts w:eastAsiaTheme="minorHAnsi" w:cs="Arial"/>
          <w:sz w:val="24"/>
          <w:szCs w:val="24"/>
          <w:lang w:eastAsia="en-US"/>
        </w:rPr>
        <w:t>H.R.</w:t>
      </w:r>
      <w:proofErr w:type="gramEnd"/>
      <w:r w:rsidRPr="009C41D9">
        <w:rPr>
          <w:rFonts w:eastAsiaTheme="minorHAnsi" w:cs="Arial"/>
          <w:sz w:val="24"/>
          <w:szCs w:val="24"/>
          <w:lang w:eastAsia="en-US"/>
        </w:rPr>
        <w:t xml:space="preserve"> and Jahangir, A.A. </w:t>
      </w:r>
      <w:r>
        <w:rPr>
          <w:rFonts w:eastAsiaTheme="minorHAnsi" w:cs="Arial"/>
          <w:sz w:val="24"/>
          <w:szCs w:val="24"/>
          <w:lang w:eastAsia="en-US"/>
        </w:rPr>
        <w:t>(</w:t>
      </w:r>
      <w:r w:rsidRPr="009C41D9">
        <w:rPr>
          <w:rFonts w:eastAsiaTheme="minorHAnsi" w:cs="Arial"/>
          <w:sz w:val="24"/>
          <w:szCs w:val="24"/>
          <w:lang w:eastAsia="en-US"/>
        </w:rPr>
        <w:t>2012</w:t>
      </w:r>
      <w:r>
        <w:rPr>
          <w:rFonts w:eastAsiaTheme="minorHAnsi" w:cs="Arial"/>
          <w:sz w:val="24"/>
          <w:szCs w:val="24"/>
          <w:lang w:eastAsia="en-US"/>
        </w:rPr>
        <w:t>)</w:t>
      </w:r>
      <w:r w:rsidRPr="009C41D9">
        <w:rPr>
          <w:rFonts w:eastAsiaTheme="minorHAnsi" w:cs="Arial"/>
          <w:sz w:val="24"/>
          <w:szCs w:val="24"/>
          <w:lang w:eastAsia="en-US"/>
        </w:rPr>
        <w:t xml:space="preserve">. Incidence and costs of defensive medicine among </w:t>
      </w:r>
      <w:proofErr w:type="spellStart"/>
      <w:r w:rsidRPr="009C41D9">
        <w:rPr>
          <w:rFonts w:eastAsiaTheme="minorHAnsi" w:cs="Arial"/>
          <w:sz w:val="24"/>
          <w:szCs w:val="24"/>
          <w:lang w:eastAsia="en-US"/>
        </w:rPr>
        <w:t>orthopedic</w:t>
      </w:r>
      <w:proofErr w:type="spellEnd"/>
      <w:r w:rsidRPr="009C41D9">
        <w:rPr>
          <w:rFonts w:eastAsiaTheme="minorHAnsi" w:cs="Arial"/>
          <w:sz w:val="24"/>
          <w:szCs w:val="24"/>
          <w:lang w:eastAsia="en-US"/>
        </w:rPr>
        <w:t xml:space="preserve"> surgeons in the United States: </w:t>
      </w:r>
      <w:r>
        <w:rPr>
          <w:rFonts w:eastAsiaTheme="minorHAnsi" w:cs="Arial"/>
          <w:sz w:val="24"/>
          <w:szCs w:val="24"/>
          <w:lang w:eastAsia="en-US"/>
        </w:rPr>
        <w:t>A</w:t>
      </w:r>
      <w:r w:rsidRPr="009C41D9">
        <w:rPr>
          <w:rFonts w:eastAsiaTheme="minorHAnsi" w:cs="Arial"/>
          <w:sz w:val="24"/>
          <w:szCs w:val="24"/>
          <w:lang w:eastAsia="en-US"/>
        </w:rPr>
        <w:t xml:space="preserve"> national survey study. </w:t>
      </w:r>
      <w:r w:rsidRPr="009C41D9">
        <w:rPr>
          <w:rFonts w:eastAsiaTheme="minorHAnsi" w:cs="Arial"/>
          <w:i/>
          <w:iCs/>
          <w:sz w:val="24"/>
          <w:szCs w:val="24"/>
          <w:lang w:eastAsia="en-US"/>
        </w:rPr>
        <w:t xml:space="preserve">Sports </w:t>
      </w:r>
      <w:r>
        <w:rPr>
          <w:rFonts w:eastAsiaTheme="minorHAnsi" w:cs="Arial"/>
          <w:i/>
          <w:iCs/>
          <w:sz w:val="24"/>
          <w:szCs w:val="24"/>
          <w:lang w:eastAsia="en-US"/>
        </w:rPr>
        <w:t>M</w:t>
      </w:r>
      <w:r w:rsidRPr="009C41D9">
        <w:rPr>
          <w:rFonts w:eastAsiaTheme="minorHAnsi" w:cs="Arial"/>
          <w:i/>
          <w:iCs/>
          <w:sz w:val="24"/>
          <w:szCs w:val="24"/>
          <w:lang w:eastAsia="en-US"/>
        </w:rPr>
        <w:t>edicine</w:t>
      </w:r>
      <w:r w:rsidRPr="009C41D9">
        <w:rPr>
          <w:rFonts w:eastAsiaTheme="minorHAnsi" w:cs="Arial"/>
          <w:sz w:val="24"/>
          <w:szCs w:val="24"/>
          <w:lang w:eastAsia="en-US"/>
        </w:rPr>
        <w:t>, 421, pp.35-5.</w:t>
      </w:r>
    </w:p>
    <w:p w14:paraId="10B927D0" w14:textId="77777777" w:rsidR="00B75510" w:rsidRDefault="00B75510" w:rsidP="006E13B2">
      <w:pPr>
        <w:keepLines/>
        <w:spacing w:after="160" w:line="360" w:lineRule="auto"/>
        <w:ind w:left="720" w:hanging="720"/>
        <w:rPr>
          <w:rFonts w:eastAsiaTheme="minorHAnsi" w:cs="Arial"/>
          <w:sz w:val="24"/>
          <w:szCs w:val="24"/>
          <w:lang w:eastAsia="en-US"/>
        </w:rPr>
      </w:pPr>
      <w:r w:rsidRPr="004F07D3">
        <w:rPr>
          <w:rFonts w:eastAsiaTheme="minorHAnsi" w:cs="Arial"/>
          <w:sz w:val="24"/>
          <w:szCs w:val="24"/>
          <w:lang w:eastAsia="en-US"/>
        </w:rPr>
        <w:lastRenderedPageBreak/>
        <w:t xml:space="preserve">Singh, H., Dickinson, J.A., </w:t>
      </w:r>
      <w:proofErr w:type="spellStart"/>
      <w:r w:rsidRPr="004F07D3">
        <w:rPr>
          <w:rFonts w:eastAsiaTheme="minorHAnsi" w:cs="Arial"/>
          <w:sz w:val="24"/>
          <w:szCs w:val="24"/>
          <w:lang w:eastAsia="en-US"/>
        </w:rPr>
        <w:t>Thériault</w:t>
      </w:r>
      <w:proofErr w:type="spellEnd"/>
      <w:r w:rsidRPr="004F07D3">
        <w:rPr>
          <w:rFonts w:eastAsiaTheme="minorHAnsi" w:cs="Arial"/>
          <w:sz w:val="24"/>
          <w:szCs w:val="24"/>
          <w:lang w:eastAsia="en-US"/>
        </w:rPr>
        <w:t xml:space="preserve">, G., Grad, R., Groulx, S., Wilson, B.J., </w:t>
      </w:r>
      <w:proofErr w:type="spellStart"/>
      <w:r w:rsidRPr="004F07D3">
        <w:rPr>
          <w:rFonts w:eastAsiaTheme="minorHAnsi" w:cs="Arial"/>
          <w:sz w:val="24"/>
          <w:szCs w:val="24"/>
          <w:lang w:eastAsia="en-US"/>
        </w:rPr>
        <w:t>Szafran</w:t>
      </w:r>
      <w:proofErr w:type="spellEnd"/>
      <w:r w:rsidRPr="004F07D3">
        <w:rPr>
          <w:rFonts w:eastAsiaTheme="minorHAnsi" w:cs="Arial"/>
          <w:sz w:val="24"/>
          <w:szCs w:val="24"/>
          <w:lang w:eastAsia="en-US"/>
        </w:rPr>
        <w:t>, O. and Bell, N.R.</w:t>
      </w:r>
      <w:r>
        <w:rPr>
          <w:rFonts w:eastAsiaTheme="minorHAnsi" w:cs="Arial"/>
          <w:sz w:val="24"/>
          <w:szCs w:val="24"/>
          <w:lang w:eastAsia="en-US"/>
        </w:rPr>
        <w:t xml:space="preserve"> (</w:t>
      </w:r>
      <w:r w:rsidRPr="004F07D3">
        <w:rPr>
          <w:rFonts w:eastAsiaTheme="minorHAnsi" w:cs="Arial"/>
          <w:sz w:val="24"/>
          <w:szCs w:val="24"/>
          <w:lang w:eastAsia="en-US"/>
        </w:rPr>
        <w:t>2018</w:t>
      </w:r>
      <w:r>
        <w:rPr>
          <w:rFonts w:eastAsiaTheme="minorHAnsi" w:cs="Arial"/>
          <w:sz w:val="24"/>
          <w:szCs w:val="24"/>
          <w:lang w:eastAsia="en-US"/>
        </w:rPr>
        <w:t>)</w:t>
      </w:r>
      <w:r w:rsidRPr="004F07D3">
        <w:rPr>
          <w:rFonts w:eastAsiaTheme="minorHAnsi" w:cs="Arial"/>
          <w:sz w:val="24"/>
          <w:szCs w:val="24"/>
          <w:lang w:eastAsia="en-US"/>
        </w:rPr>
        <w:t xml:space="preserve">. Overdiagnosis: causes and consequences in primary health care. </w:t>
      </w:r>
      <w:r w:rsidRPr="004F07D3">
        <w:rPr>
          <w:rFonts w:eastAsiaTheme="minorHAnsi" w:cs="Arial"/>
          <w:i/>
          <w:iCs/>
          <w:sz w:val="24"/>
          <w:szCs w:val="24"/>
          <w:lang w:eastAsia="en-US"/>
        </w:rPr>
        <w:t>Canadian Family Physician</w:t>
      </w:r>
      <w:r w:rsidRPr="004F07D3">
        <w:rPr>
          <w:rFonts w:eastAsiaTheme="minorHAnsi" w:cs="Arial"/>
          <w:sz w:val="24"/>
          <w:szCs w:val="24"/>
          <w:lang w:eastAsia="en-US"/>
        </w:rPr>
        <w:t>, 64(9), pp.654-659.</w:t>
      </w:r>
    </w:p>
    <w:p w14:paraId="2A390E16"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Smith, B.W., Dalen, J., Wiggins, K., Tooley, E., Christopher, P. and Bernard, J.</w:t>
      </w:r>
      <w:r>
        <w:rPr>
          <w:rFonts w:eastAsiaTheme="minorHAnsi" w:cs="Arial"/>
          <w:sz w:val="24"/>
          <w:szCs w:val="24"/>
          <w:lang w:eastAsia="en-US"/>
        </w:rPr>
        <w:t xml:space="preserve"> (</w:t>
      </w:r>
      <w:r w:rsidRPr="00713F93">
        <w:rPr>
          <w:rFonts w:eastAsiaTheme="minorHAnsi" w:cs="Arial"/>
          <w:sz w:val="24"/>
          <w:szCs w:val="24"/>
          <w:lang w:eastAsia="en-US"/>
        </w:rPr>
        <w:t>2008</w:t>
      </w:r>
      <w:r>
        <w:rPr>
          <w:rFonts w:eastAsiaTheme="minorHAnsi" w:cs="Arial"/>
          <w:sz w:val="24"/>
          <w:szCs w:val="24"/>
          <w:lang w:eastAsia="en-US"/>
        </w:rPr>
        <w:t>)</w:t>
      </w:r>
      <w:r w:rsidRPr="00713F93">
        <w:rPr>
          <w:rFonts w:eastAsiaTheme="minorHAnsi" w:cs="Arial"/>
          <w:sz w:val="24"/>
          <w:szCs w:val="24"/>
          <w:lang w:eastAsia="en-US"/>
        </w:rPr>
        <w:t xml:space="preserve">. The brief resilience scale: </w:t>
      </w:r>
      <w:r>
        <w:rPr>
          <w:rFonts w:eastAsiaTheme="minorHAnsi" w:cs="Arial"/>
          <w:sz w:val="24"/>
          <w:szCs w:val="24"/>
          <w:lang w:eastAsia="en-US"/>
        </w:rPr>
        <w:t>A</w:t>
      </w:r>
      <w:r w:rsidRPr="00713F93">
        <w:rPr>
          <w:rFonts w:eastAsiaTheme="minorHAnsi" w:cs="Arial"/>
          <w:sz w:val="24"/>
          <w:szCs w:val="24"/>
          <w:lang w:eastAsia="en-US"/>
        </w:rPr>
        <w:t xml:space="preserve">ssessing the ability to bounce back. </w:t>
      </w:r>
      <w:r w:rsidRPr="00713F93">
        <w:rPr>
          <w:rFonts w:eastAsiaTheme="minorHAnsi" w:cs="Arial"/>
          <w:i/>
          <w:iCs/>
          <w:sz w:val="24"/>
          <w:szCs w:val="24"/>
          <w:lang w:eastAsia="en-US"/>
        </w:rPr>
        <w:t xml:space="preserve">International </w:t>
      </w:r>
      <w:r w:rsidRPr="002B112B">
        <w:rPr>
          <w:rFonts w:eastAsiaTheme="minorHAnsi" w:cs="Arial"/>
          <w:i/>
          <w:iCs/>
          <w:sz w:val="24"/>
          <w:szCs w:val="24"/>
          <w:lang w:eastAsia="en-US"/>
        </w:rPr>
        <w:t>J</w:t>
      </w:r>
      <w:r w:rsidRPr="00713F93">
        <w:rPr>
          <w:rFonts w:eastAsiaTheme="minorHAnsi" w:cs="Arial"/>
          <w:i/>
          <w:iCs/>
          <w:sz w:val="24"/>
          <w:szCs w:val="24"/>
          <w:lang w:eastAsia="en-US"/>
        </w:rPr>
        <w:t xml:space="preserve">ournal of </w:t>
      </w:r>
      <w:proofErr w:type="spellStart"/>
      <w:r w:rsidRPr="002B112B">
        <w:rPr>
          <w:rFonts w:eastAsiaTheme="minorHAnsi" w:cs="Arial"/>
          <w:i/>
          <w:iCs/>
          <w:sz w:val="24"/>
          <w:szCs w:val="24"/>
          <w:lang w:eastAsia="en-US"/>
        </w:rPr>
        <w:t>B</w:t>
      </w:r>
      <w:r w:rsidRPr="00713F93">
        <w:rPr>
          <w:rFonts w:eastAsiaTheme="minorHAnsi" w:cs="Arial"/>
          <w:i/>
          <w:iCs/>
          <w:sz w:val="24"/>
          <w:szCs w:val="24"/>
          <w:lang w:eastAsia="en-US"/>
        </w:rPr>
        <w:t>ehavioral</w:t>
      </w:r>
      <w:proofErr w:type="spellEnd"/>
      <w:r w:rsidRPr="00713F93">
        <w:rPr>
          <w:rFonts w:eastAsiaTheme="minorHAnsi" w:cs="Arial"/>
          <w:i/>
          <w:iCs/>
          <w:sz w:val="24"/>
          <w:szCs w:val="24"/>
          <w:lang w:eastAsia="en-US"/>
        </w:rPr>
        <w:t xml:space="preserve"> </w:t>
      </w:r>
      <w:r w:rsidRPr="002B112B">
        <w:rPr>
          <w:rFonts w:eastAsiaTheme="minorHAnsi" w:cs="Arial"/>
          <w:i/>
          <w:iCs/>
          <w:sz w:val="24"/>
          <w:szCs w:val="24"/>
          <w:lang w:eastAsia="en-US"/>
        </w:rPr>
        <w:t>M</w:t>
      </w:r>
      <w:r w:rsidRPr="00713F93">
        <w:rPr>
          <w:rFonts w:eastAsiaTheme="minorHAnsi" w:cs="Arial"/>
          <w:i/>
          <w:iCs/>
          <w:sz w:val="24"/>
          <w:szCs w:val="24"/>
          <w:lang w:eastAsia="en-US"/>
        </w:rPr>
        <w:t>edicine</w:t>
      </w:r>
      <w:r w:rsidRPr="00713F93">
        <w:rPr>
          <w:rFonts w:eastAsiaTheme="minorHAnsi" w:cs="Arial"/>
          <w:sz w:val="24"/>
          <w:szCs w:val="24"/>
          <w:lang w:eastAsia="en-US"/>
        </w:rPr>
        <w:t>, 15(3), pp.194-200. https://doi.org/10.1080/10705500802222972.</w:t>
      </w:r>
    </w:p>
    <w:p w14:paraId="69DE2C52" w14:textId="77777777" w:rsidR="00B75510"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Strout, T.D., </w:t>
      </w:r>
      <w:proofErr w:type="spellStart"/>
      <w:r w:rsidRPr="00713F93">
        <w:rPr>
          <w:rFonts w:eastAsiaTheme="minorHAnsi" w:cs="Arial"/>
          <w:sz w:val="24"/>
          <w:szCs w:val="24"/>
          <w:lang w:eastAsia="en-US"/>
        </w:rPr>
        <w:t>Hillen</w:t>
      </w:r>
      <w:proofErr w:type="spellEnd"/>
      <w:r w:rsidRPr="00713F93">
        <w:rPr>
          <w:rFonts w:eastAsiaTheme="minorHAnsi" w:cs="Arial"/>
          <w:sz w:val="24"/>
          <w:szCs w:val="24"/>
          <w:lang w:eastAsia="en-US"/>
        </w:rPr>
        <w:t xml:space="preserve">, M., Gutheil, C., Anderson, E., Hutchinson, R., Ward, H., Kay, H., Mills, G.J. and Han, P.K. </w:t>
      </w:r>
      <w:r>
        <w:rPr>
          <w:rFonts w:eastAsiaTheme="minorHAnsi" w:cs="Arial"/>
          <w:sz w:val="24"/>
          <w:szCs w:val="24"/>
          <w:lang w:eastAsia="en-US"/>
        </w:rPr>
        <w:t>(</w:t>
      </w:r>
      <w:r w:rsidRPr="00713F93">
        <w:rPr>
          <w:rFonts w:eastAsiaTheme="minorHAnsi" w:cs="Arial"/>
          <w:sz w:val="24"/>
          <w:szCs w:val="24"/>
          <w:lang w:eastAsia="en-US"/>
        </w:rPr>
        <w:t>2018</w:t>
      </w:r>
      <w:r>
        <w:rPr>
          <w:rFonts w:eastAsiaTheme="minorHAnsi" w:cs="Arial"/>
          <w:sz w:val="24"/>
          <w:szCs w:val="24"/>
          <w:lang w:eastAsia="en-US"/>
        </w:rPr>
        <w:t>)</w:t>
      </w:r>
      <w:r w:rsidRPr="00713F93">
        <w:rPr>
          <w:rFonts w:eastAsiaTheme="minorHAnsi" w:cs="Arial"/>
          <w:sz w:val="24"/>
          <w:szCs w:val="24"/>
          <w:lang w:eastAsia="en-US"/>
        </w:rPr>
        <w:t xml:space="preserve">. Tolerance of uncertainty: A systematic review of health and healthcare-related outcomes. </w:t>
      </w:r>
      <w:r w:rsidRPr="00713F93">
        <w:rPr>
          <w:rFonts w:eastAsiaTheme="minorHAnsi" w:cs="Arial"/>
          <w:i/>
          <w:iCs/>
          <w:sz w:val="24"/>
          <w:szCs w:val="24"/>
          <w:lang w:eastAsia="en-US"/>
        </w:rPr>
        <w:t xml:space="preserve">Patient </w:t>
      </w:r>
      <w:r w:rsidRPr="00853E8F">
        <w:rPr>
          <w:rFonts w:eastAsiaTheme="minorHAnsi" w:cs="Arial"/>
          <w:i/>
          <w:iCs/>
          <w:sz w:val="24"/>
          <w:szCs w:val="24"/>
          <w:lang w:eastAsia="en-US"/>
        </w:rPr>
        <w:t>E</w:t>
      </w:r>
      <w:r w:rsidRPr="00713F93">
        <w:rPr>
          <w:rFonts w:eastAsiaTheme="minorHAnsi" w:cs="Arial"/>
          <w:i/>
          <w:iCs/>
          <w:sz w:val="24"/>
          <w:szCs w:val="24"/>
          <w:lang w:eastAsia="en-US"/>
        </w:rPr>
        <w:t xml:space="preserve">ducation and </w:t>
      </w:r>
      <w:proofErr w:type="spellStart"/>
      <w:r w:rsidRPr="00853E8F">
        <w:rPr>
          <w:rFonts w:eastAsiaTheme="minorHAnsi" w:cs="Arial"/>
          <w:i/>
          <w:iCs/>
          <w:sz w:val="24"/>
          <w:szCs w:val="24"/>
          <w:lang w:eastAsia="en-US"/>
        </w:rPr>
        <w:t>C</w:t>
      </w:r>
      <w:r w:rsidRPr="00713F93">
        <w:rPr>
          <w:rFonts w:eastAsiaTheme="minorHAnsi" w:cs="Arial"/>
          <w:i/>
          <w:iCs/>
          <w:sz w:val="24"/>
          <w:szCs w:val="24"/>
          <w:lang w:eastAsia="en-US"/>
        </w:rPr>
        <w:t>ounseling</w:t>
      </w:r>
      <w:proofErr w:type="spellEnd"/>
      <w:r w:rsidRPr="00713F93">
        <w:rPr>
          <w:rFonts w:eastAsiaTheme="minorHAnsi" w:cs="Arial"/>
          <w:sz w:val="24"/>
          <w:szCs w:val="24"/>
          <w:lang w:eastAsia="en-US"/>
        </w:rPr>
        <w:t xml:space="preserve">, 101(9), pp.1518-1537. </w:t>
      </w:r>
      <w:hyperlink r:id="rId24" w:history="1">
        <w:r w:rsidRPr="00713F93">
          <w:rPr>
            <w:rFonts w:eastAsiaTheme="minorHAnsi" w:cs="Arial"/>
            <w:sz w:val="24"/>
            <w:szCs w:val="24"/>
            <w:lang w:eastAsia="en-US"/>
          </w:rPr>
          <w:t>https://doi.org/10.1016/j.pec.2018.03.030</w:t>
        </w:r>
      </w:hyperlink>
      <w:r w:rsidRPr="00713F93">
        <w:rPr>
          <w:rFonts w:eastAsiaTheme="minorHAnsi" w:cs="Arial"/>
          <w:sz w:val="24"/>
          <w:szCs w:val="24"/>
          <w:lang w:eastAsia="en-US"/>
        </w:rPr>
        <w:t xml:space="preserve">. </w:t>
      </w:r>
    </w:p>
    <w:p w14:paraId="0B5726D3" w14:textId="77777777" w:rsidR="00B75510" w:rsidRPr="00713F93" w:rsidRDefault="00B75510" w:rsidP="006E13B2">
      <w:pPr>
        <w:keepLines/>
        <w:spacing w:after="160" w:line="360" w:lineRule="auto"/>
        <w:ind w:left="720" w:hanging="720"/>
        <w:rPr>
          <w:rFonts w:eastAsiaTheme="minorHAnsi" w:cs="Arial"/>
          <w:sz w:val="24"/>
          <w:szCs w:val="24"/>
          <w:lang w:eastAsia="en-US"/>
        </w:rPr>
      </w:pPr>
      <w:r w:rsidRPr="00713F93">
        <w:rPr>
          <w:rFonts w:eastAsiaTheme="minorHAnsi" w:cs="Arial"/>
          <w:sz w:val="24"/>
          <w:szCs w:val="24"/>
          <w:lang w:eastAsia="en-US"/>
        </w:rPr>
        <w:t xml:space="preserve">Turner, H., Tatham, M., Lant, M., Mountford, V.A. and Waller, G. </w:t>
      </w:r>
      <w:r>
        <w:rPr>
          <w:rFonts w:eastAsiaTheme="minorHAnsi" w:cs="Arial"/>
          <w:sz w:val="24"/>
          <w:szCs w:val="24"/>
          <w:lang w:eastAsia="en-US"/>
        </w:rPr>
        <w:t>(</w:t>
      </w:r>
      <w:r w:rsidRPr="00713F93">
        <w:rPr>
          <w:rFonts w:eastAsiaTheme="minorHAnsi" w:cs="Arial"/>
          <w:sz w:val="24"/>
          <w:szCs w:val="24"/>
          <w:lang w:eastAsia="en-US"/>
        </w:rPr>
        <w:t>2014</w:t>
      </w:r>
      <w:r>
        <w:rPr>
          <w:rFonts w:eastAsiaTheme="minorHAnsi" w:cs="Arial"/>
          <w:sz w:val="24"/>
          <w:szCs w:val="24"/>
          <w:lang w:eastAsia="en-US"/>
        </w:rPr>
        <w:t>)</w:t>
      </w:r>
      <w:r w:rsidRPr="00713F93">
        <w:rPr>
          <w:rFonts w:eastAsiaTheme="minorHAnsi" w:cs="Arial"/>
          <w:sz w:val="24"/>
          <w:szCs w:val="24"/>
          <w:lang w:eastAsia="en-US"/>
        </w:rPr>
        <w:t xml:space="preserve">. Clinicians' concerns about delivering cognitive-behavioural therapy for eating disorders. </w:t>
      </w:r>
      <w:r w:rsidRPr="00713F93">
        <w:rPr>
          <w:rFonts w:eastAsiaTheme="minorHAnsi" w:cs="Arial"/>
          <w:i/>
          <w:iCs/>
          <w:sz w:val="24"/>
          <w:szCs w:val="24"/>
          <w:lang w:eastAsia="en-US"/>
        </w:rPr>
        <w:t xml:space="preserve">Behaviour </w:t>
      </w:r>
      <w:r w:rsidRPr="00853E8F">
        <w:rPr>
          <w:rFonts w:eastAsiaTheme="minorHAnsi" w:cs="Arial"/>
          <w:i/>
          <w:iCs/>
          <w:sz w:val="24"/>
          <w:szCs w:val="24"/>
          <w:lang w:eastAsia="en-US"/>
        </w:rPr>
        <w:t>R</w:t>
      </w:r>
      <w:r w:rsidRPr="00713F93">
        <w:rPr>
          <w:rFonts w:eastAsiaTheme="minorHAnsi" w:cs="Arial"/>
          <w:i/>
          <w:iCs/>
          <w:sz w:val="24"/>
          <w:szCs w:val="24"/>
          <w:lang w:eastAsia="en-US"/>
        </w:rPr>
        <w:t xml:space="preserve">esearch and </w:t>
      </w:r>
      <w:r w:rsidRPr="00853E8F">
        <w:rPr>
          <w:rFonts w:eastAsiaTheme="minorHAnsi" w:cs="Arial"/>
          <w:i/>
          <w:iCs/>
          <w:sz w:val="24"/>
          <w:szCs w:val="24"/>
          <w:lang w:eastAsia="en-US"/>
        </w:rPr>
        <w:t>T</w:t>
      </w:r>
      <w:r w:rsidRPr="00713F93">
        <w:rPr>
          <w:rFonts w:eastAsiaTheme="minorHAnsi" w:cs="Arial"/>
          <w:i/>
          <w:iCs/>
          <w:sz w:val="24"/>
          <w:szCs w:val="24"/>
          <w:lang w:eastAsia="en-US"/>
        </w:rPr>
        <w:t>herapy</w:t>
      </w:r>
      <w:r w:rsidRPr="00713F93">
        <w:rPr>
          <w:rFonts w:eastAsiaTheme="minorHAnsi" w:cs="Arial"/>
          <w:sz w:val="24"/>
          <w:szCs w:val="24"/>
          <w:lang w:eastAsia="en-US"/>
        </w:rPr>
        <w:t xml:space="preserve">, 57, pp.38-42. </w:t>
      </w:r>
      <w:hyperlink r:id="rId25" w:history="1">
        <w:r w:rsidRPr="00713F93">
          <w:rPr>
            <w:rFonts w:eastAsiaTheme="minorHAnsi" w:cs="Arial"/>
            <w:sz w:val="24"/>
            <w:szCs w:val="24"/>
            <w:lang w:eastAsia="en-US"/>
          </w:rPr>
          <w:t>https://doi.org/10.1016/j.brat.2014.04.003</w:t>
        </w:r>
      </w:hyperlink>
      <w:r w:rsidRPr="00713F93">
        <w:rPr>
          <w:rFonts w:eastAsiaTheme="minorHAnsi" w:cs="Arial"/>
          <w:sz w:val="24"/>
          <w:szCs w:val="24"/>
          <w:lang w:eastAsia="en-US"/>
        </w:rPr>
        <w:t xml:space="preserve">. </w:t>
      </w:r>
    </w:p>
    <w:p w14:paraId="297928BF" w14:textId="77777777" w:rsidR="00B75510" w:rsidRPr="00713F93" w:rsidRDefault="00B75510" w:rsidP="006E13B2">
      <w:pPr>
        <w:keepLines/>
        <w:spacing w:after="160" w:line="360" w:lineRule="auto"/>
        <w:ind w:left="720" w:hanging="720"/>
        <w:rPr>
          <w:rFonts w:cs="Arial"/>
          <w:sz w:val="24"/>
          <w:szCs w:val="24"/>
        </w:rPr>
      </w:pPr>
      <w:r w:rsidRPr="00713F93">
        <w:rPr>
          <w:rFonts w:cs="Arial"/>
          <w:sz w:val="24"/>
          <w:szCs w:val="24"/>
        </w:rPr>
        <w:t xml:space="preserve">Van </w:t>
      </w:r>
      <w:proofErr w:type="spellStart"/>
      <w:r w:rsidRPr="00713F93">
        <w:rPr>
          <w:rFonts w:cs="Arial"/>
          <w:sz w:val="24"/>
          <w:szCs w:val="24"/>
        </w:rPr>
        <w:t>Gerven</w:t>
      </w:r>
      <w:proofErr w:type="spellEnd"/>
      <w:r w:rsidRPr="00713F93">
        <w:rPr>
          <w:rFonts w:cs="Arial"/>
          <w:sz w:val="24"/>
          <w:szCs w:val="24"/>
        </w:rPr>
        <w:t xml:space="preserve">, E., Bruyneel, L., </w:t>
      </w:r>
      <w:proofErr w:type="spellStart"/>
      <w:r w:rsidRPr="00713F93">
        <w:rPr>
          <w:rFonts w:cs="Arial"/>
          <w:sz w:val="24"/>
          <w:szCs w:val="24"/>
        </w:rPr>
        <w:t>Panella</w:t>
      </w:r>
      <w:proofErr w:type="spellEnd"/>
      <w:r w:rsidRPr="00713F93">
        <w:rPr>
          <w:rFonts w:cs="Arial"/>
          <w:sz w:val="24"/>
          <w:szCs w:val="24"/>
        </w:rPr>
        <w:t xml:space="preserve">, M., </w:t>
      </w:r>
      <w:proofErr w:type="spellStart"/>
      <w:r w:rsidRPr="00713F93">
        <w:rPr>
          <w:rFonts w:cs="Arial"/>
          <w:sz w:val="24"/>
          <w:szCs w:val="24"/>
        </w:rPr>
        <w:t>Euwema</w:t>
      </w:r>
      <w:proofErr w:type="spellEnd"/>
      <w:r w:rsidRPr="00713F93">
        <w:rPr>
          <w:rFonts w:cs="Arial"/>
          <w:sz w:val="24"/>
          <w:szCs w:val="24"/>
        </w:rPr>
        <w:t xml:space="preserve">, M., </w:t>
      </w:r>
      <w:proofErr w:type="spellStart"/>
      <w:r w:rsidRPr="00713F93">
        <w:rPr>
          <w:rFonts w:cs="Arial"/>
          <w:sz w:val="24"/>
          <w:szCs w:val="24"/>
        </w:rPr>
        <w:t>Sermeus</w:t>
      </w:r>
      <w:proofErr w:type="spellEnd"/>
      <w:r w:rsidRPr="00713F93">
        <w:rPr>
          <w:rFonts w:cs="Arial"/>
          <w:sz w:val="24"/>
          <w:szCs w:val="24"/>
        </w:rPr>
        <w:t xml:space="preserve">, W. and </w:t>
      </w:r>
      <w:proofErr w:type="spellStart"/>
      <w:r w:rsidRPr="00713F93">
        <w:rPr>
          <w:rFonts w:cs="Arial"/>
          <w:sz w:val="24"/>
          <w:szCs w:val="24"/>
        </w:rPr>
        <w:t>Vanhaecht</w:t>
      </w:r>
      <w:proofErr w:type="spellEnd"/>
      <w:r w:rsidRPr="00713F93">
        <w:rPr>
          <w:rFonts w:cs="Arial"/>
          <w:sz w:val="24"/>
          <w:szCs w:val="24"/>
        </w:rPr>
        <w:t xml:space="preserve">, K. </w:t>
      </w:r>
      <w:r>
        <w:rPr>
          <w:rFonts w:cs="Arial"/>
          <w:sz w:val="24"/>
          <w:szCs w:val="24"/>
        </w:rPr>
        <w:t>(</w:t>
      </w:r>
      <w:r w:rsidRPr="00713F93">
        <w:rPr>
          <w:rFonts w:cs="Arial"/>
          <w:sz w:val="24"/>
          <w:szCs w:val="24"/>
        </w:rPr>
        <w:t>2016</w:t>
      </w:r>
      <w:r>
        <w:rPr>
          <w:rFonts w:cs="Arial"/>
          <w:sz w:val="24"/>
          <w:szCs w:val="24"/>
        </w:rPr>
        <w:t>)</w:t>
      </w:r>
      <w:r w:rsidRPr="00713F93">
        <w:rPr>
          <w:rFonts w:cs="Arial"/>
          <w:sz w:val="24"/>
          <w:szCs w:val="24"/>
        </w:rPr>
        <w:t xml:space="preserve">. Psychological impact and recovery after involvement in a patient safety incident: </w:t>
      </w:r>
      <w:r>
        <w:rPr>
          <w:rFonts w:cs="Arial"/>
          <w:sz w:val="24"/>
          <w:szCs w:val="24"/>
        </w:rPr>
        <w:t xml:space="preserve">A </w:t>
      </w:r>
      <w:r w:rsidRPr="00713F93">
        <w:rPr>
          <w:rFonts w:cs="Arial"/>
          <w:sz w:val="24"/>
          <w:szCs w:val="24"/>
        </w:rPr>
        <w:t xml:space="preserve">repeated measures analysis. </w:t>
      </w:r>
      <w:r w:rsidRPr="00713F93">
        <w:rPr>
          <w:rFonts w:cs="Arial"/>
          <w:i/>
          <w:iCs/>
          <w:sz w:val="24"/>
          <w:szCs w:val="24"/>
        </w:rPr>
        <w:t xml:space="preserve">BMJ </w:t>
      </w:r>
      <w:r w:rsidRPr="00853E8F">
        <w:rPr>
          <w:rFonts w:cs="Arial"/>
          <w:i/>
          <w:iCs/>
          <w:sz w:val="24"/>
          <w:szCs w:val="24"/>
        </w:rPr>
        <w:t>O</w:t>
      </w:r>
      <w:r w:rsidRPr="00713F93">
        <w:rPr>
          <w:rFonts w:cs="Arial"/>
          <w:i/>
          <w:iCs/>
          <w:sz w:val="24"/>
          <w:szCs w:val="24"/>
        </w:rPr>
        <w:t>pen</w:t>
      </w:r>
      <w:r w:rsidRPr="00713F93">
        <w:rPr>
          <w:rFonts w:cs="Arial"/>
          <w:sz w:val="24"/>
          <w:szCs w:val="24"/>
        </w:rPr>
        <w:t xml:space="preserve">, 6(8). </w:t>
      </w:r>
      <w:proofErr w:type="spellStart"/>
      <w:r w:rsidRPr="00713F93">
        <w:rPr>
          <w:rFonts w:cs="Arial"/>
          <w:sz w:val="24"/>
          <w:szCs w:val="24"/>
        </w:rPr>
        <w:t>doi</w:t>
      </w:r>
      <w:proofErr w:type="spellEnd"/>
      <w:r w:rsidRPr="00713F93">
        <w:rPr>
          <w:rFonts w:cs="Arial"/>
          <w:sz w:val="24"/>
          <w:szCs w:val="24"/>
        </w:rPr>
        <w:t>: 10.1136/bmjopen-2016-011403.</w:t>
      </w:r>
    </w:p>
    <w:p w14:paraId="381746B0" w14:textId="1D1541EC" w:rsidR="001472D5" w:rsidRPr="00506C72" w:rsidRDefault="001472D5" w:rsidP="00506C72">
      <w:pPr>
        <w:pStyle w:val="CommentText"/>
        <w:sectPr w:rsidR="001472D5" w:rsidRPr="00506C72">
          <w:pgSz w:w="11906" w:h="16838"/>
          <w:pgMar w:top="1440" w:right="1440" w:bottom="1440" w:left="1440" w:header="708" w:footer="708" w:gutter="0"/>
          <w:cols w:space="708"/>
          <w:docGrid w:linePitch="360"/>
        </w:sectPr>
      </w:pPr>
    </w:p>
    <w:p w14:paraId="4DD28541" w14:textId="3D7A2DEE" w:rsidR="00155A05" w:rsidRPr="005B1E6A" w:rsidRDefault="00FD35B8" w:rsidP="005B1E6A">
      <w:pPr>
        <w:spacing w:line="360" w:lineRule="auto"/>
        <w:jc w:val="center"/>
        <w:rPr>
          <w:b/>
          <w:bCs/>
          <w:sz w:val="32"/>
          <w:szCs w:val="32"/>
        </w:rPr>
      </w:pPr>
      <w:r w:rsidRPr="001472D5">
        <w:rPr>
          <w:b/>
          <w:bCs/>
          <w:sz w:val="32"/>
          <w:szCs w:val="32"/>
        </w:rPr>
        <w:lastRenderedPageBreak/>
        <w:t>Appendix A</w:t>
      </w:r>
      <w:r w:rsidR="005B1E6A">
        <w:rPr>
          <w:b/>
          <w:bCs/>
          <w:sz w:val="32"/>
          <w:szCs w:val="32"/>
        </w:rPr>
        <w:t xml:space="preserve">: </w:t>
      </w:r>
      <w:r w:rsidR="00287B09" w:rsidRPr="00287B09">
        <w:rPr>
          <w:b/>
          <w:bCs/>
          <w:sz w:val="28"/>
          <w:szCs w:val="28"/>
        </w:rPr>
        <w:t>Doctor</w:t>
      </w:r>
      <w:r w:rsidR="003F72BA">
        <w:rPr>
          <w:b/>
          <w:bCs/>
          <w:sz w:val="28"/>
          <w:szCs w:val="28"/>
        </w:rPr>
        <w:t xml:space="preserve"> </w:t>
      </w:r>
      <w:r w:rsidR="00287B09" w:rsidRPr="00287B09">
        <w:rPr>
          <w:b/>
          <w:bCs/>
          <w:sz w:val="28"/>
          <w:szCs w:val="28"/>
        </w:rPr>
        <w:t>questionnaire</w:t>
      </w:r>
    </w:p>
    <w:p w14:paraId="4F7215F8" w14:textId="1340CCAB" w:rsidR="005B1E6A" w:rsidRPr="005B1E6A" w:rsidRDefault="005B1E6A" w:rsidP="005B1E6A">
      <w:pPr>
        <w:spacing w:after="160" w:line="300" w:lineRule="auto"/>
        <w:jc w:val="center"/>
        <w:rPr>
          <w:rFonts w:ascii="Helvetica" w:eastAsia="Times New Roman" w:hAnsi="Helvetica"/>
          <w:b/>
          <w:bCs/>
          <w:sz w:val="72"/>
          <w:szCs w:val="240"/>
          <w:u w:val="single"/>
          <w:lang w:eastAsia="en-US"/>
        </w:rPr>
      </w:pPr>
      <w:r w:rsidRPr="00D23345">
        <w:rPr>
          <w:rFonts w:ascii="Helvetica" w:eastAsia="Times New Roman" w:hAnsi="Helvetica"/>
          <w:b/>
          <w:bCs/>
          <w:sz w:val="72"/>
          <w:szCs w:val="240"/>
          <w:u w:val="single"/>
          <w:lang w:eastAsia="en-US"/>
        </w:rPr>
        <w:t>Doctor questionnaire</w:t>
      </w:r>
    </w:p>
    <w:p w14:paraId="66C1A920" w14:textId="77777777" w:rsidR="005B1E6A" w:rsidRPr="00D23345" w:rsidRDefault="005B1E6A" w:rsidP="005B1E6A">
      <w:pPr>
        <w:spacing w:after="160"/>
        <w:rPr>
          <w:rFonts w:ascii="Helvetica" w:eastAsia="Times New Roman" w:hAnsi="Helvetica"/>
          <w:bCs/>
          <w:sz w:val="48"/>
          <w:szCs w:val="40"/>
          <w:lang w:eastAsia="en-US"/>
        </w:rPr>
      </w:pPr>
      <w:r w:rsidRPr="00D23345">
        <w:rPr>
          <w:rFonts w:ascii="Helvetica" w:eastAsia="Times New Roman" w:hAnsi="Helvetica"/>
          <w:bCs/>
          <w:sz w:val="48"/>
          <w:szCs w:val="40"/>
          <w:lang w:eastAsia="en-US"/>
        </w:rPr>
        <w:t xml:space="preserve">Thank you for taking the time to complete this questionnaire. </w:t>
      </w:r>
    </w:p>
    <w:p w14:paraId="2E822F41" w14:textId="77777777" w:rsidR="005B1E6A" w:rsidRPr="00D23345" w:rsidRDefault="005B1E6A" w:rsidP="005B1E6A">
      <w:pPr>
        <w:spacing w:after="160"/>
        <w:rPr>
          <w:rFonts w:ascii="Helvetica" w:eastAsia="Times New Roman" w:hAnsi="Helvetica"/>
          <w:bCs/>
          <w:sz w:val="48"/>
          <w:szCs w:val="40"/>
          <w:lang w:eastAsia="en-US"/>
        </w:rPr>
      </w:pPr>
    </w:p>
    <w:p w14:paraId="535BA967" w14:textId="77777777" w:rsidR="005B1E6A" w:rsidRPr="00D23345" w:rsidRDefault="005B1E6A" w:rsidP="005B1E6A">
      <w:pPr>
        <w:spacing w:after="160"/>
        <w:rPr>
          <w:rFonts w:ascii="Helvetica" w:eastAsia="Times New Roman" w:hAnsi="Helvetica"/>
          <w:bCs/>
          <w:sz w:val="48"/>
          <w:szCs w:val="40"/>
          <w:lang w:eastAsia="en-US"/>
        </w:rPr>
      </w:pPr>
      <w:r w:rsidRPr="00D23345">
        <w:rPr>
          <w:rFonts w:ascii="Helvetica" w:eastAsia="Times New Roman" w:hAnsi="Helvetica"/>
          <w:bCs/>
          <w:sz w:val="48"/>
          <w:szCs w:val="40"/>
          <w:lang w:eastAsia="en-US"/>
        </w:rPr>
        <w:t xml:space="preserve">It is </w:t>
      </w:r>
      <w:r w:rsidRPr="00D23345">
        <w:rPr>
          <w:rFonts w:ascii="Helvetica" w:eastAsia="Times New Roman" w:hAnsi="Helvetica"/>
          <w:b/>
          <w:bCs/>
          <w:sz w:val="48"/>
          <w:szCs w:val="40"/>
          <w:u w:val="single"/>
          <w:lang w:eastAsia="en-US"/>
        </w:rPr>
        <w:t>65 items</w:t>
      </w:r>
      <w:r w:rsidRPr="00D23345">
        <w:rPr>
          <w:rFonts w:ascii="Helvetica" w:eastAsia="Times New Roman" w:hAnsi="Helvetica"/>
          <w:bCs/>
          <w:sz w:val="48"/>
          <w:szCs w:val="40"/>
          <w:lang w:eastAsia="en-US"/>
        </w:rPr>
        <w:t xml:space="preserve"> long, is in </w:t>
      </w:r>
      <w:r w:rsidRPr="00D23345">
        <w:rPr>
          <w:rFonts w:ascii="Helvetica" w:eastAsia="Times New Roman" w:hAnsi="Helvetica"/>
          <w:b/>
          <w:bCs/>
          <w:sz w:val="48"/>
          <w:szCs w:val="40"/>
          <w:u w:val="single"/>
          <w:lang w:eastAsia="en-US"/>
        </w:rPr>
        <w:t>3 parts</w:t>
      </w:r>
      <w:r w:rsidRPr="00D23345">
        <w:rPr>
          <w:rFonts w:ascii="Helvetica" w:eastAsia="Times New Roman" w:hAnsi="Helvetica"/>
          <w:bCs/>
          <w:sz w:val="48"/>
          <w:szCs w:val="40"/>
          <w:lang w:eastAsia="en-US"/>
        </w:rPr>
        <w:t xml:space="preserve"> and takes around </w:t>
      </w:r>
      <w:r w:rsidRPr="00D23345">
        <w:rPr>
          <w:rFonts w:ascii="Helvetica" w:eastAsia="Times New Roman" w:hAnsi="Helvetica"/>
          <w:b/>
          <w:bCs/>
          <w:sz w:val="48"/>
          <w:szCs w:val="40"/>
          <w:u w:val="single"/>
          <w:lang w:eastAsia="en-US"/>
        </w:rPr>
        <w:t>10-15 minutes</w:t>
      </w:r>
      <w:r w:rsidRPr="00D23345">
        <w:rPr>
          <w:rFonts w:ascii="Helvetica" w:eastAsia="Times New Roman" w:hAnsi="Helvetica"/>
          <w:bCs/>
          <w:sz w:val="48"/>
          <w:szCs w:val="40"/>
          <w:lang w:eastAsia="en-US"/>
        </w:rPr>
        <w:t xml:space="preserve"> to complete. As outlined in the information sheet:</w:t>
      </w:r>
    </w:p>
    <w:p w14:paraId="7E7EB79F" w14:textId="77777777" w:rsidR="005B1E6A" w:rsidRPr="00D23345" w:rsidRDefault="005B1E6A" w:rsidP="005B1E6A">
      <w:pPr>
        <w:tabs>
          <w:tab w:val="left" w:pos="1895"/>
        </w:tabs>
        <w:spacing w:after="160"/>
        <w:rPr>
          <w:rFonts w:ascii="Helvetica" w:eastAsia="Times New Roman" w:hAnsi="Helvetica"/>
          <w:bCs/>
          <w:sz w:val="48"/>
          <w:szCs w:val="40"/>
          <w:lang w:eastAsia="en-US"/>
        </w:rPr>
      </w:pPr>
      <w:r w:rsidRPr="00D23345">
        <w:rPr>
          <w:rFonts w:ascii="Helvetica" w:eastAsia="Times New Roman" w:hAnsi="Helvetica"/>
          <w:bCs/>
          <w:sz w:val="48"/>
          <w:szCs w:val="40"/>
          <w:lang w:eastAsia="en-US"/>
        </w:rPr>
        <w:tab/>
      </w:r>
    </w:p>
    <w:p w14:paraId="5E573B7B" w14:textId="77777777" w:rsidR="005B1E6A" w:rsidRPr="00D23345" w:rsidRDefault="005B1E6A" w:rsidP="005B1E6A">
      <w:pPr>
        <w:spacing w:after="160"/>
        <w:rPr>
          <w:rFonts w:ascii="Helvetica" w:eastAsia="Times New Roman" w:hAnsi="Helvetica"/>
          <w:bCs/>
          <w:sz w:val="48"/>
          <w:szCs w:val="40"/>
          <w:lang w:eastAsia="en-US"/>
        </w:rPr>
      </w:pPr>
      <w:r w:rsidRPr="00D23345">
        <w:rPr>
          <w:rFonts w:ascii="Helvetica" w:eastAsia="Times New Roman" w:hAnsi="Helvetica"/>
          <w:b/>
          <w:bCs/>
          <w:sz w:val="48"/>
          <w:szCs w:val="40"/>
          <w:lang w:eastAsia="en-US"/>
        </w:rPr>
        <w:t>Part 1</w:t>
      </w:r>
      <w:r w:rsidRPr="00D23345">
        <w:rPr>
          <w:rFonts w:ascii="Helvetica" w:eastAsia="Times New Roman" w:hAnsi="Helvetica"/>
          <w:bCs/>
          <w:sz w:val="48"/>
          <w:szCs w:val="40"/>
          <w:lang w:eastAsia="en-US"/>
        </w:rPr>
        <w:t xml:space="preserve"> asks you to provide some demographic information.</w:t>
      </w:r>
    </w:p>
    <w:p w14:paraId="5391CD1A" w14:textId="77777777" w:rsidR="005B1E6A" w:rsidRPr="00D23345" w:rsidRDefault="005B1E6A" w:rsidP="005B1E6A">
      <w:pPr>
        <w:spacing w:after="160"/>
        <w:rPr>
          <w:rFonts w:ascii="Helvetica" w:eastAsia="Times New Roman" w:hAnsi="Helvetica"/>
          <w:bCs/>
          <w:sz w:val="48"/>
          <w:szCs w:val="40"/>
          <w:lang w:eastAsia="en-US"/>
        </w:rPr>
      </w:pPr>
    </w:p>
    <w:p w14:paraId="1B763C1C" w14:textId="77777777" w:rsidR="005B1E6A" w:rsidRPr="00D23345" w:rsidRDefault="005B1E6A" w:rsidP="005B1E6A">
      <w:pPr>
        <w:spacing w:after="160"/>
        <w:rPr>
          <w:rFonts w:ascii="Helvetica" w:eastAsia="Times New Roman" w:hAnsi="Helvetica"/>
          <w:bCs/>
          <w:sz w:val="48"/>
          <w:szCs w:val="40"/>
          <w:lang w:eastAsia="en-US"/>
        </w:rPr>
      </w:pPr>
      <w:r w:rsidRPr="00D23345">
        <w:rPr>
          <w:rFonts w:ascii="Helvetica" w:eastAsia="Times New Roman" w:hAnsi="Helvetica"/>
          <w:b/>
          <w:bCs/>
          <w:sz w:val="48"/>
          <w:szCs w:val="40"/>
          <w:lang w:eastAsia="en-US"/>
        </w:rPr>
        <w:t>Part 2</w:t>
      </w:r>
      <w:r w:rsidRPr="00D23345">
        <w:rPr>
          <w:rFonts w:ascii="Helvetica" w:eastAsia="Times New Roman" w:hAnsi="Helvetica"/>
          <w:bCs/>
          <w:sz w:val="48"/>
          <w:szCs w:val="40"/>
          <w:lang w:eastAsia="en-US"/>
        </w:rPr>
        <w:t xml:space="preserve"> asks you to answer questions related to your tolerance of uncertainty.</w:t>
      </w:r>
    </w:p>
    <w:p w14:paraId="21ECB399" w14:textId="77777777" w:rsidR="005B1E6A" w:rsidRPr="00D23345" w:rsidRDefault="005B1E6A" w:rsidP="005B1E6A">
      <w:pPr>
        <w:spacing w:after="160"/>
        <w:rPr>
          <w:rFonts w:ascii="Helvetica" w:eastAsia="Times New Roman" w:hAnsi="Helvetica"/>
          <w:bCs/>
          <w:sz w:val="48"/>
          <w:szCs w:val="40"/>
          <w:lang w:eastAsia="en-US"/>
        </w:rPr>
      </w:pPr>
    </w:p>
    <w:p w14:paraId="10B2BB9E" w14:textId="77777777" w:rsidR="005B1E6A" w:rsidRPr="00D23345" w:rsidRDefault="005B1E6A" w:rsidP="005B1E6A">
      <w:pPr>
        <w:spacing w:after="160"/>
        <w:rPr>
          <w:rFonts w:ascii="Helvetica" w:eastAsia="Times New Roman" w:hAnsi="Helvetica"/>
          <w:bCs/>
          <w:sz w:val="48"/>
          <w:szCs w:val="40"/>
          <w:lang w:eastAsia="en-US"/>
        </w:rPr>
      </w:pPr>
      <w:r w:rsidRPr="00D23345">
        <w:rPr>
          <w:rFonts w:ascii="Helvetica" w:eastAsia="Times New Roman" w:hAnsi="Helvetica"/>
          <w:b/>
          <w:bCs/>
          <w:sz w:val="48"/>
          <w:szCs w:val="40"/>
          <w:lang w:eastAsia="en-US"/>
        </w:rPr>
        <w:t>Part 3</w:t>
      </w:r>
      <w:r w:rsidRPr="00D23345">
        <w:rPr>
          <w:rFonts w:ascii="Helvetica" w:eastAsia="Times New Roman" w:hAnsi="Helvetica"/>
          <w:bCs/>
          <w:sz w:val="48"/>
          <w:szCs w:val="40"/>
          <w:lang w:eastAsia="en-US"/>
        </w:rPr>
        <w:t xml:space="preserve"> asks you to answer questions related to your personality and work life.</w:t>
      </w:r>
    </w:p>
    <w:p w14:paraId="33D4575E" w14:textId="77777777" w:rsidR="005B1E6A" w:rsidRPr="00D23345" w:rsidRDefault="005B1E6A" w:rsidP="005B1E6A">
      <w:pPr>
        <w:spacing w:after="160"/>
        <w:rPr>
          <w:rFonts w:ascii="Helvetica" w:eastAsia="Times New Roman" w:hAnsi="Helvetica"/>
          <w:bCs/>
          <w:sz w:val="48"/>
          <w:szCs w:val="40"/>
          <w:lang w:eastAsia="en-US"/>
        </w:rPr>
      </w:pPr>
    </w:p>
    <w:p w14:paraId="7428891D" w14:textId="77777777" w:rsidR="005B1E6A" w:rsidRPr="00D23345" w:rsidRDefault="005B1E6A" w:rsidP="005B1E6A">
      <w:pPr>
        <w:spacing w:after="160"/>
        <w:rPr>
          <w:rFonts w:ascii="Helvetica" w:eastAsia="Times New Roman" w:hAnsi="Helvetica"/>
          <w:bCs/>
          <w:sz w:val="48"/>
          <w:szCs w:val="40"/>
          <w:lang w:eastAsia="en-US"/>
        </w:rPr>
        <w:sectPr w:rsidR="005B1E6A" w:rsidRPr="00D23345" w:rsidSect="00EB3D7A">
          <w:footerReference w:type="default" r:id="rId26"/>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D23345">
        <w:rPr>
          <w:rFonts w:ascii="Helvetica" w:eastAsia="Times New Roman" w:hAnsi="Helvetica"/>
          <w:bCs/>
          <w:sz w:val="48"/>
          <w:szCs w:val="40"/>
          <w:lang w:eastAsia="en-US"/>
        </w:rPr>
        <w:t>Please answer as accurately as possible without skipping questions.</w:t>
      </w:r>
    </w:p>
    <w:p w14:paraId="522100D0" w14:textId="77777777" w:rsidR="005B1E6A" w:rsidRPr="00D23345" w:rsidRDefault="005B1E6A" w:rsidP="005B1E6A">
      <w:pPr>
        <w:spacing w:after="160" w:line="300" w:lineRule="auto"/>
        <w:rPr>
          <w:rFonts w:ascii="Helvetica" w:eastAsia="Times New Roman" w:hAnsi="Helvetica"/>
          <w:b/>
          <w:bCs/>
          <w:sz w:val="48"/>
          <w:szCs w:val="160"/>
          <w:lang w:eastAsia="en-US"/>
        </w:rPr>
      </w:pPr>
    </w:p>
    <w:p w14:paraId="57291F53" w14:textId="77777777" w:rsidR="005B1E6A" w:rsidRPr="00D23345" w:rsidRDefault="005B1E6A" w:rsidP="005B1E6A">
      <w:pPr>
        <w:spacing w:after="160" w:line="300" w:lineRule="auto"/>
        <w:rPr>
          <w:rFonts w:ascii="Helvetica" w:eastAsia="Times New Roman" w:hAnsi="Helvetica"/>
          <w:b/>
          <w:bCs/>
          <w:sz w:val="48"/>
          <w:szCs w:val="160"/>
          <w:lang w:eastAsia="en-US"/>
        </w:rPr>
      </w:pPr>
    </w:p>
    <w:p w14:paraId="5FA3A557" w14:textId="77777777" w:rsidR="005B1E6A" w:rsidRPr="00D23345" w:rsidRDefault="005B1E6A" w:rsidP="005B1E6A">
      <w:pPr>
        <w:spacing w:after="160" w:line="300" w:lineRule="auto"/>
        <w:jc w:val="center"/>
        <w:rPr>
          <w:rFonts w:ascii="Helvetica" w:eastAsia="Times New Roman" w:hAnsi="Helvetica"/>
          <w:b/>
          <w:bCs/>
          <w:sz w:val="51"/>
          <w:szCs w:val="180"/>
          <w:lang w:eastAsia="en-US"/>
        </w:rPr>
      </w:pPr>
    </w:p>
    <w:p w14:paraId="240AF3EB" w14:textId="77777777" w:rsidR="005B1E6A" w:rsidRPr="00D23345" w:rsidRDefault="005B1E6A" w:rsidP="005B1E6A">
      <w:pPr>
        <w:spacing w:after="160" w:line="300" w:lineRule="auto"/>
        <w:jc w:val="center"/>
        <w:rPr>
          <w:rFonts w:ascii="Helvetica" w:eastAsia="Times New Roman" w:hAnsi="Helvetica"/>
          <w:b/>
          <w:bCs/>
          <w:sz w:val="51"/>
          <w:szCs w:val="180"/>
          <w:lang w:eastAsia="en-US"/>
        </w:rPr>
      </w:pPr>
    </w:p>
    <w:p w14:paraId="533C34C5" w14:textId="77777777" w:rsidR="005B1E6A" w:rsidRPr="00D23345" w:rsidRDefault="005B1E6A" w:rsidP="005B1E6A">
      <w:pPr>
        <w:spacing w:after="160" w:line="300" w:lineRule="auto"/>
        <w:jc w:val="center"/>
        <w:rPr>
          <w:rFonts w:ascii="Helvetica" w:eastAsia="Times New Roman" w:hAnsi="Helvetica"/>
          <w:b/>
          <w:bCs/>
          <w:sz w:val="51"/>
          <w:szCs w:val="180"/>
          <w:lang w:eastAsia="en-US"/>
        </w:rPr>
      </w:pPr>
    </w:p>
    <w:p w14:paraId="47C13E76" w14:textId="77777777" w:rsidR="005B1E6A" w:rsidRPr="00D23345" w:rsidRDefault="005B1E6A" w:rsidP="005B1E6A">
      <w:pPr>
        <w:spacing w:after="160" w:line="300" w:lineRule="auto"/>
        <w:jc w:val="center"/>
        <w:rPr>
          <w:rFonts w:ascii="Helvetica" w:eastAsia="Times New Roman" w:hAnsi="Helvetica"/>
          <w:b/>
          <w:bCs/>
          <w:sz w:val="51"/>
          <w:szCs w:val="180"/>
          <w:lang w:eastAsia="en-US"/>
        </w:rPr>
      </w:pPr>
    </w:p>
    <w:p w14:paraId="5B8606FD"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Part I</w:t>
      </w:r>
    </w:p>
    <w:p w14:paraId="3FC6F4BF"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Demographics</w:t>
      </w:r>
    </w:p>
    <w:p w14:paraId="4EA81F40" w14:textId="77777777" w:rsidR="005B1E6A" w:rsidRPr="00D23345" w:rsidRDefault="005B1E6A" w:rsidP="005B1E6A">
      <w:pPr>
        <w:spacing w:after="160" w:line="300" w:lineRule="auto"/>
        <w:jc w:val="center"/>
        <w:rPr>
          <w:rFonts w:ascii="Helvetica" w:eastAsia="Times New Roman" w:hAnsi="Helvetica"/>
          <w:b/>
          <w:bCs/>
          <w:sz w:val="36"/>
          <w:szCs w:val="72"/>
          <w:lang w:eastAsia="en-US"/>
        </w:rPr>
      </w:pPr>
      <w:r w:rsidRPr="00D23345">
        <w:rPr>
          <w:rFonts w:ascii="Helvetica" w:eastAsia="Times New Roman" w:hAnsi="Helvetica"/>
          <w:b/>
          <w:bCs/>
          <w:sz w:val="36"/>
          <w:szCs w:val="72"/>
          <w:lang w:eastAsia="en-US"/>
        </w:rPr>
        <w:t>7 items, ~1 minute</w:t>
      </w:r>
    </w:p>
    <w:p w14:paraId="22C3A841"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71A7C76"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5E259335" w14:textId="77777777" w:rsidR="005B1E6A" w:rsidRPr="00D23345" w:rsidRDefault="005B1E6A" w:rsidP="005B1E6A">
      <w:pPr>
        <w:tabs>
          <w:tab w:val="left" w:pos="5760"/>
        </w:tabs>
        <w:spacing w:after="160" w:line="300" w:lineRule="auto"/>
        <w:rPr>
          <w:rFonts w:ascii="Helvetica" w:eastAsia="Times New Roman" w:hAnsi="Helvetica"/>
          <w:b/>
          <w:bCs/>
          <w:sz w:val="51"/>
          <w:szCs w:val="180"/>
          <w:lang w:eastAsia="en-US"/>
        </w:rPr>
      </w:pPr>
      <w:r w:rsidRPr="00D23345">
        <w:rPr>
          <w:rFonts w:ascii="Helvetica" w:eastAsia="Times New Roman" w:hAnsi="Helvetica"/>
          <w:b/>
          <w:bCs/>
          <w:sz w:val="51"/>
          <w:szCs w:val="180"/>
          <w:lang w:eastAsia="en-US"/>
        </w:rPr>
        <w:tab/>
      </w:r>
    </w:p>
    <w:p w14:paraId="628D3803"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5EAAAA2C" w14:textId="77777777" w:rsidR="005B1E6A" w:rsidRPr="00D23345" w:rsidRDefault="005B1E6A" w:rsidP="005B1E6A">
      <w:pPr>
        <w:spacing w:after="160" w:line="300" w:lineRule="auto"/>
        <w:rPr>
          <w:rFonts w:ascii="Helvetica" w:eastAsia="Times New Roman" w:hAnsi="Helvetica"/>
          <w:sz w:val="51"/>
          <w:szCs w:val="180"/>
          <w:lang w:eastAsia="en-US"/>
        </w:rPr>
        <w:sectPr w:rsidR="005B1E6A" w:rsidRPr="00D23345" w:rsidSect="00EB3D7A">
          <w:footerReference w:type="default" r:id="rId27"/>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tbl>
      <w:tblPr>
        <w:tblStyle w:val="TableGrid2"/>
        <w:tblpPr w:leftFromText="180" w:rightFromText="180" w:vertAnchor="page" w:horzAnchor="margin" w:tblpXSpec="center" w:tblpY="1478"/>
        <w:tblW w:w="900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534"/>
        <w:gridCol w:w="33"/>
        <w:gridCol w:w="821"/>
        <w:gridCol w:w="1559"/>
        <w:gridCol w:w="432"/>
        <w:gridCol w:w="1127"/>
        <w:gridCol w:w="1685"/>
        <w:gridCol w:w="16"/>
        <w:gridCol w:w="2796"/>
      </w:tblGrid>
      <w:tr w:rsidR="005B1E6A" w:rsidRPr="00D23345" w14:paraId="7F645270" w14:textId="77777777" w:rsidTr="00EB3D7A">
        <w:trPr>
          <w:trHeight w:val="1020"/>
        </w:trPr>
        <w:tc>
          <w:tcPr>
            <w:tcW w:w="567" w:type="dxa"/>
            <w:gridSpan w:val="2"/>
            <w:tcBorders>
              <w:right w:val="nil"/>
            </w:tcBorders>
            <w:shd w:val="clear" w:color="auto" w:fill="D9D9D9"/>
            <w:vAlign w:val="center"/>
          </w:tcPr>
          <w:p w14:paraId="544F4714"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lastRenderedPageBreak/>
              <w:t>1</w:t>
            </w:r>
          </w:p>
        </w:tc>
        <w:tc>
          <w:tcPr>
            <w:tcW w:w="8436" w:type="dxa"/>
            <w:gridSpan w:val="7"/>
            <w:tcBorders>
              <w:left w:val="nil"/>
              <w:bottom w:val="single" w:sz="24" w:space="0" w:color="auto"/>
            </w:tcBorders>
            <w:shd w:val="clear" w:color="auto" w:fill="D9D9D9"/>
            <w:vAlign w:val="center"/>
          </w:tcPr>
          <w:p w14:paraId="0066B617" w14:textId="77777777" w:rsidR="005B1E6A" w:rsidRPr="00D23345" w:rsidRDefault="005B1E6A" w:rsidP="00EB3D7A">
            <w:pPr>
              <w:spacing w:line="276" w:lineRule="auto"/>
              <w:rPr>
                <w:rFonts w:ascii="Helvetica" w:eastAsia="Times New Roman" w:hAnsi="Helvetica"/>
                <w:b/>
                <w:bCs/>
                <w:iCs/>
                <w:sz w:val="40"/>
                <w:szCs w:val="40"/>
                <w:lang w:eastAsia="en-US"/>
              </w:rPr>
            </w:pPr>
            <w:r w:rsidRPr="00D23345">
              <w:rPr>
                <w:rFonts w:ascii="Helvetica" w:eastAsia="Times New Roman" w:hAnsi="Helvetica" w:cs="Arial"/>
                <w:b/>
                <w:bCs/>
                <w:iCs/>
                <w:color w:val="000000"/>
                <w:sz w:val="40"/>
                <w:szCs w:val="40"/>
                <w:lang w:eastAsia="en-US"/>
              </w:rPr>
              <w:t>How old are you?</w:t>
            </w:r>
          </w:p>
        </w:tc>
      </w:tr>
      <w:tr w:rsidR="005B1E6A" w:rsidRPr="00D23345" w14:paraId="11FBD558" w14:textId="77777777" w:rsidTr="00EB3D7A">
        <w:trPr>
          <w:trHeight w:val="286"/>
        </w:trPr>
        <w:tc>
          <w:tcPr>
            <w:tcW w:w="567" w:type="dxa"/>
            <w:gridSpan w:val="2"/>
            <w:tcBorders>
              <w:right w:val="nil"/>
            </w:tcBorders>
            <w:shd w:val="clear" w:color="auto" w:fill="FFFFFF"/>
            <w:vAlign w:val="center"/>
          </w:tcPr>
          <w:p w14:paraId="46BB9AD5" w14:textId="77777777" w:rsidR="005B1E6A" w:rsidRPr="00D23345" w:rsidRDefault="005B1E6A" w:rsidP="00EB3D7A">
            <w:pPr>
              <w:spacing w:line="276" w:lineRule="auto"/>
              <w:rPr>
                <w:rFonts w:ascii="Helvetica" w:eastAsia="Times New Roman" w:hAnsi="Helvetica" w:cs="Arial"/>
                <w:b/>
                <w:bCs/>
                <w:iCs/>
                <w:color w:val="000000"/>
                <w:sz w:val="28"/>
                <w:szCs w:val="28"/>
                <w:lang w:eastAsia="en-US"/>
              </w:rPr>
            </w:pPr>
          </w:p>
        </w:tc>
        <w:tc>
          <w:tcPr>
            <w:tcW w:w="8436" w:type="dxa"/>
            <w:gridSpan w:val="7"/>
            <w:tcBorders>
              <w:left w:val="nil"/>
              <w:bottom w:val="single" w:sz="24" w:space="0" w:color="auto"/>
            </w:tcBorders>
            <w:shd w:val="clear" w:color="auto" w:fill="FFFFFF"/>
            <w:vAlign w:val="center"/>
          </w:tcPr>
          <w:p w14:paraId="262FC741" w14:textId="3E5934E3" w:rsidR="00A54490" w:rsidRPr="00D23345" w:rsidRDefault="00A54490" w:rsidP="00EB3D7A">
            <w:pPr>
              <w:spacing w:line="276" w:lineRule="auto"/>
              <w:rPr>
                <w:rFonts w:ascii="Helvetica" w:eastAsia="Times New Roman" w:hAnsi="Helvetica" w:cs="Arial"/>
                <w:b/>
                <w:bCs/>
                <w:iCs/>
                <w:color w:val="000000"/>
                <w:sz w:val="28"/>
                <w:szCs w:val="28"/>
                <w:lang w:eastAsia="en-US"/>
              </w:rPr>
            </w:pPr>
          </w:p>
        </w:tc>
      </w:tr>
      <w:tr w:rsidR="005B1E6A" w:rsidRPr="00D23345" w14:paraId="4D747462" w14:textId="77777777" w:rsidTr="00EB3D7A">
        <w:trPr>
          <w:trHeight w:val="1020"/>
        </w:trPr>
        <w:tc>
          <w:tcPr>
            <w:tcW w:w="567" w:type="dxa"/>
            <w:gridSpan w:val="2"/>
            <w:tcBorders>
              <w:right w:val="nil"/>
            </w:tcBorders>
            <w:shd w:val="clear" w:color="auto" w:fill="D9D9D9"/>
            <w:vAlign w:val="center"/>
          </w:tcPr>
          <w:p w14:paraId="05344473"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2</w:t>
            </w:r>
          </w:p>
        </w:tc>
        <w:tc>
          <w:tcPr>
            <w:tcW w:w="8436" w:type="dxa"/>
            <w:gridSpan w:val="7"/>
            <w:tcBorders>
              <w:left w:val="nil"/>
              <w:bottom w:val="single" w:sz="24" w:space="0" w:color="auto"/>
            </w:tcBorders>
            <w:shd w:val="clear" w:color="auto" w:fill="D9D9D9"/>
            <w:vAlign w:val="center"/>
          </w:tcPr>
          <w:p w14:paraId="41329B16"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How do you identify?</w:t>
            </w:r>
          </w:p>
        </w:tc>
      </w:tr>
      <w:tr w:rsidR="005B1E6A" w:rsidRPr="00D23345" w14:paraId="6358F8C1" w14:textId="77777777" w:rsidTr="00EB3D7A">
        <w:trPr>
          <w:trHeight w:val="1020"/>
        </w:trPr>
        <w:tc>
          <w:tcPr>
            <w:tcW w:w="567" w:type="dxa"/>
            <w:gridSpan w:val="2"/>
            <w:tcBorders>
              <w:right w:val="nil"/>
            </w:tcBorders>
            <w:shd w:val="clear" w:color="auto" w:fill="FFFFFF"/>
            <w:vAlign w:val="center"/>
          </w:tcPr>
          <w:p w14:paraId="07A1A1D5"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p>
        </w:tc>
        <w:tc>
          <w:tcPr>
            <w:tcW w:w="2812" w:type="dxa"/>
            <w:gridSpan w:val="3"/>
            <w:tcBorders>
              <w:left w:val="nil"/>
              <w:right w:val="nil"/>
            </w:tcBorders>
            <w:shd w:val="clear" w:color="auto" w:fill="FFFFFF"/>
            <w:vAlign w:val="center"/>
          </w:tcPr>
          <w:p w14:paraId="5ECA0DC4"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 xml:space="preserve"> Female</w:t>
            </w:r>
          </w:p>
        </w:tc>
        <w:tc>
          <w:tcPr>
            <w:tcW w:w="2812" w:type="dxa"/>
            <w:gridSpan w:val="2"/>
            <w:tcBorders>
              <w:left w:val="nil"/>
              <w:right w:val="nil"/>
            </w:tcBorders>
            <w:shd w:val="clear" w:color="auto" w:fill="FFFFFF"/>
            <w:vAlign w:val="center"/>
          </w:tcPr>
          <w:p w14:paraId="087F0A8C"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Male</w:t>
            </w:r>
          </w:p>
        </w:tc>
        <w:tc>
          <w:tcPr>
            <w:tcW w:w="2812" w:type="dxa"/>
            <w:gridSpan w:val="2"/>
            <w:tcBorders>
              <w:left w:val="nil"/>
            </w:tcBorders>
            <w:shd w:val="clear" w:color="auto" w:fill="FFFFFF"/>
            <w:vAlign w:val="center"/>
          </w:tcPr>
          <w:p w14:paraId="0CC45762"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Other</w:t>
            </w:r>
          </w:p>
        </w:tc>
      </w:tr>
      <w:tr w:rsidR="005B1E6A" w:rsidRPr="00D23345" w14:paraId="3DBB9398" w14:textId="77777777" w:rsidTr="00EB3D7A">
        <w:trPr>
          <w:trHeight w:val="1020"/>
        </w:trPr>
        <w:tc>
          <w:tcPr>
            <w:tcW w:w="567" w:type="dxa"/>
            <w:gridSpan w:val="2"/>
            <w:tcBorders>
              <w:right w:val="nil"/>
            </w:tcBorders>
            <w:shd w:val="clear" w:color="auto" w:fill="D9D9D9"/>
            <w:vAlign w:val="center"/>
          </w:tcPr>
          <w:p w14:paraId="674C001E"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3</w:t>
            </w:r>
          </w:p>
        </w:tc>
        <w:tc>
          <w:tcPr>
            <w:tcW w:w="8436" w:type="dxa"/>
            <w:gridSpan w:val="7"/>
            <w:tcBorders>
              <w:left w:val="nil"/>
            </w:tcBorders>
            <w:shd w:val="clear" w:color="auto" w:fill="D9D9D9"/>
            <w:vAlign w:val="center"/>
          </w:tcPr>
          <w:p w14:paraId="69AD7056"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32"/>
                <w:szCs w:val="40"/>
                <w:lang w:eastAsia="en-US"/>
              </w:rPr>
              <w:t>How many clinical A&amp;E hours do you work a week</w:t>
            </w:r>
            <w:r>
              <w:rPr>
                <w:rFonts w:ascii="Helvetica" w:eastAsia="Times New Roman" w:hAnsi="Helvetica" w:cs="Arial"/>
                <w:b/>
                <w:bCs/>
                <w:iCs/>
                <w:color w:val="000000"/>
                <w:sz w:val="32"/>
                <w:szCs w:val="40"/>
                <w:lang w:eastAsia="en-US"/>
              </w:rPr>
              <w:t xml:space="preserve"> on average</w:t>
            </w:r>
            <w:r w:rsidRPr="00D23345">
              <w:rPr>
                <w:rFonts w:ascii="Helvetica" w:eastAsia="Times New Roman" w:hAnsi="Helvetica" w:cs="Arial"/>
                <w:b/>
                <w:bCs/>
                <w:iCs/>
                <w:color w:val="000000"/>
                <w:sz w:val="32"/>
                <w:szCs w:val="40"/>
                <w:lang w:eastAsia="en-US"/>
              </w:rPr>
              <w:t>?</w:t>
            </w:r>
          </w:p>
        </w:tc>
      </w:tr>
      <w:tr w:rsidR="005B1E6A" w:rsidRPr="00D23345" w14:paraId="7B96CD3B" w14:textId="77777777" w:rsidTr="00EB3D7A">
        <w:trPr>
          <w:trHeight w:val="667"/>
        </w:trPr>
        <w:tc>
          <w:tcPr>
            <w:tcW w:w="567" w:type="dxa"/>
            <w:gridSpan w:val="2"/>
            <w:tcBorders>
              <w:right w:val="nil"/>
            </w:tcBorders>
            <w:shd w:val="clear" w:color="auto" w:fill="FFFFFF"/>
            <w:vAlign w:val="center"/>
          </w:tcPr>
          <w:p w14:paraId="601A0DD3"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p>
        </w:tc>
        <w:tc>
          <w:tcPr>
            <w:tcW w:w="8436" w:type="dxa"/>
            <w:gridSpan w:val="7"/>
            <w:tcBorders>
              <w:left w:val="nil"/>
            </w:tcBorders>
            <w:shd w:val="clear" w:color="auto" w:fill="FFFFFF"/>
            <w:vAlign w:val="center"/>
          </w:tcPr>
          <w:p w14:paraId="62914F29" w14:textId="77777777" w:rsidR="005B1E6A" w:rsidRPr="00D23345" w:rsidRDefault="005B1E6A" w:rsidP="00EB3D7A">
            <w:pPr>
              <w:spacing w:line="276" w:lineRule="auto"/>
              <w:rPr>
                <w:rFonts w:ascii="Helvetica" w:eastAsia="Times New Roman" w:hAnsi="Helvetica" w:cs="Arial"/>
                <w:b/>
                <w:bCs/>
                <w:iCs/>
                <w:color w:val="000000"/>
                <w:sz w:val="28"/>
                <w:szCs w:val="28"/>
                <w:lang w:eastAsia="en-US"/>
              </w:rPr>
            </w:pPr>
          </w:p>
        </w:tc>
      </w:tr>
      <w:tr w:rsidR="005B1E6A" w:rsidRPr="00D23345" w14:paraId="03576E90" w14:textId="77777777" w:rsidTr="00EB3D7A">
        <w:trPr>
          <w:trHeight w:val="1020"/>
        </w:trPr>
        <w:tc>
          <w:tcPr>
            <w:tcW w:w="567" w:type="dxa"/>
            <w:gridSpan w:val="2"/>
            <w:tcBorders>
              <w:right w:val="nil"/>
            </w:tcBorders>
            <w:shd w:val="clear" w:color="auto" w:fill="D9D9D9"/>
            <w:vAlign w:val="center"/>
          </w:tcPr>
          <w:p w14:paraId="634C3B81"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4</w:t>
            </w:r>
          </w:p>
        </w:tc>
        <w:tc>
          <w:tcPr>
            <w:tcW w:w="8436" w:type="dxa"/>
            <w:gridSpan w:val="7"/>
            <w:tcBorders>
              <w:left w:val="nil"/>
            </w:tcBorders>
            <w:shd w:val="clear" w:color="auto" w:fill="D9D9D9"/>
            <w:vAlign w:val="center"/>
          </w:tcPr>
          <w:p w14:paraId="7E93B36E" w14:textId="77777777" w:rsidR="005B1E6A" w:rsidRPr="00D23345" w:rsidRDefault="005B1E6A" w:rsidP="00EB3D7A">
            <w:pPr>
              <w:spacing w:line="276" w:lineRule="auto"/>
              <w:rPr>
                <w:rFonts w:ascii="Helvetica" w:eastAsia="Times New Roman" w:hAnsi="Helvetica" w:cs="Arial"/>
                <w:b/>
                <w:bCs/>
                <w:iCs/>
                <w:color w:val="000000"/>
                <w:sz w:val="28"/>
                <w:szCs w:val="28"/>
                <w:lang w:eastAsia="en-US"/>
              </w:rPr>
            </w:pPr>
            <w:r w:rsidRPr="00D23345">
              <w:rPr>
                <w:rFonts w:ascii="Helvetica" w:eastAsia="Times New Roman" w:hAnsi="Helvetica" w:cs="Helvetica"/>
                <w:b/>
                <w:bCs/>
                <w:sz w:val="40"/>
                <w:szCs w:val="40"/>
                <w:lang w:eastAsia="en-US"/>
              </w:rPr>
              <w:t>How long have you worked in A&amp;E?</w:t>
            </w:r>
          </w:p>
        </w:tc>
      </w:tr>
      <w:tr w:rsidR="005B1E6A" w:rsidRPr="00D23345" w14:paraId="4DFF73A9" w14:textId="77777777" w:rsidTr="00EB3D7A">
        <w:trPr>
          <w:trHeight w:val="706"/>
        </w:trPr>
        <w:tc>
          <w:tcPr>
            <w:tcW w:w="567" w:type="dxa"/>
            <w:gridSpan w:val="2"/>
            <w:tcBorders>
              <w:right w:val="nil"/>
            </w:tcBorders>
            <w:shd w:val="clear" w:color="auto" w:fill="FFFFFF"/>
            <w:vAlign w:val="center"/>
          </w:tcPr>
          <w:p w14:paraId="4C39377E"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p>
        </w:tc>
        <w:tc>
          <w:tcPr>
            <w:tcW w:w="8436" w:type="dxa"/>
            <w:gridSpan w:val="7"/>
            <w:tcBorders>
              <w:left w:val="nil"/>
            </w:tcBorders>
            <w:shd w:val="clear" w:color="auto" w:fill="FFFFFF"/>
            <w:vAlign w:val="center"/>
          </w:tcPr>
          <w:p w14:paraId="4A12CAEB" w14:textId="77777777" w:rsidR="005B1E6A" w:rsidRPr="00D23345" w:rsidRDefault="005B1E6A" w:rsidP="00EB3D7A">
            <w:pPr>
              <w:spacing w:line="276" w:lineRule="auto"/>
              <w:rPr>
                <w:rFonts w:ascii="Helvetica" w:eastAsia="Times New Roman" w:hAnsi="Helvetica" w:cs="Helvetica"/>
                <w:b/>
                <w:bCs/>
                <w:sz w:val="40"/>
                <w:szCs w:val="40"/>
                <w:lang w:eastAsia="en-US"/>
              </w:rPr>
            </w:pPr>
          </w:p>
        </w:tc>
      </w:tr>
      <w:tr w:rsidR="005B1E6A" w:rsidRPr="00D23345" w14:paraId="7F788CDE" w14:textId="77777777" w:rsidTr="00EB3D7A">
        <w:trPr>
          <w:trHeight w:val="1020"/>
        </w:trPr>
        <w:tc>
          <w:tcPr>
            <w:tcW w:w="567" w:type="dxa"/>
            <w:gridSpan w:val="2"/>
            <w:tcBorders>
              <w:right w:val="nil"/>
            </w:tcBorders>
            <w:shd w:val="clear" w:color="auto" w:fill="D9D9D9"/>
            <w:vAlign w:val="center"/>
          </w:tcPr>
          <w:p w14:paraId="5C04EF83"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5</w:t>
            </w:r>
          </w:p>
        </w:tc>
        <w:tc>
          <w:tcPr>
            <w:tcW w:w="8436" w:type="dxa"/>
            <w:gridSpan w:val="7"/>
            <w:tcBorders>
              <w:left w:val="nil"/>
            </w:tcBorders>
            <w:shd w:val="clear" w:color="auto" w:fill="D9D9D9"/>
            <w:vAlign w:val="center"/>
          </w:tcPr>
          <w:p w14:paraId="44655B9E" w14:textId="77777777" w:rsidR="005B1E6A" w:rsidRPr="00D23345" w:rsidRDefault="005B1E6A" w:rsidP="00EB3D7A">
            <w:pPr>
              <w:spacing w:line="276"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What year did you qualify as a doctor?</w:t>
            </w:r>
          </w:p>
        </w:tc>
      </w:tr>
      <w:tr w:rsidR="005B1E6A" w:rsidRPr="00D23345" w14:paraId="1CEE8952" w14:textId="77777777" w:rsidTr="00EB3D7A">
        <w:trPr>
          <w:trHeight w:val="560"/>
        </w:trPr>
        <w:tc>
          <w:tcPr>
            <w:tcW w:w="567" w:type="dxa"/>
            <w:gridSpan w:val="2"/>
            <w:tcBorders>
              <w:right w:val="nil"/>
            </w:tcBorders>
            <w:shd w:val="clear" w:color="auto" w:fill="FFFFFF"/>
            <w:vAlign w:val="center"/>
          </w:tcPr>
          <w:p w14:paraId="4EC123FF"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p>
        </w:tc>
        <w:tc>
          <w:tcPr>
            <w:tcW w:w="8436" w:type="dxa"/>
            <w:gridSpan w:val="7"/>
            <w:tcBorders>
              <w:left w:val="nil"/>
            </w:tcBorders>
            <w:shd w:val="clear" w:color="auto" w:fill="FFFFFF"/>
            <w:vAlign w:val="center"/>
          </w:tcPr>
          <w:p w14:paraId="628ED782" w14:textId="77777777" w:rsidR="005B1E6A" w:rsidRPr="00D23345" w:rsidRDefault="005B1E6A" w:rsidP="00EB3D7A">
            <w:pPr>
              <w:spacing w:line="360" w:lineRule="auto"/>
              <w:ind w:left="360"/>
              <w:rPr>
                <w:rFonts w:ascii="Helvetica" w:eastAsia="Times New Roman" w:hAnsi="Helvetica" w:cs="Helvetica"/>
                <w:b/>
                <w:bCs/>
                <w:sz w:val="40"/>
                <w:szCs w:val="40"/>
                <w:lang w:eastAsia="en-US"/>
              </w:rPr>
            </w:pPr>
          </w:p>
        </w:tc>
      </w:tr>
      <w:tr w:rsidR="005B1E6A" w:rsidRPr="00D23345" w14:paraId="2FDB4844" w14:textId="77777777" w:rsidTr="00EB3D7A">
        <w:trPr>
          <w:trHeight w:val="1020"/>
        </w:trPr>
        <w:tc>
          <w:tcPr>
            <w:tcW w:w="567" w:type="dxa"/>
            <w:gridSpan w:val="2"/>
            <w:tcBorders>
              <w:right w:val="nil"/>
            </w:tcBorders>
            <w:shd w:val="clear" w:color="auto" w:fill="D9D9D9"/>
            <w:vAlign w:val="center"/>
          </w:tcPr>
          <w:p w14:paraId="0616C245" w14:textId="77777777" w:rsidR="005B1E6A" w:rsidRPr="00D23345" w:rsidRDefault="005B1E6A" w:rsidP="00EB3D7A">
            <w:pPr>
              <w:spacing w:line="276" w:lineRule="auto"/>
              <w:rPr>
                <w:rFonts w:ascii="Helvetica" w:eastAsia="Times New Roman" w:hAnsi="Helvetica" w:cs="Arial"/>
                <w:b/>
                <w:bCs/>
                <w:iCs/>
                <w:color w:val="000000"/>
                <w:sz w:val="40"/>
                <w:szCs w:val="40"/>
                <w:lang w:eastAsia="en-US"/>
              </w:rPr>
            </w:pPr>
            <w:r w:rsidRPr="00D23345">
              <w:rPr>
                <w:rFonts w:ascii="Helvetica" w:eastAsia="Times New Roman" w:hAnsi="Helvetica" w:cs="Arial"/>
                <w:b/>
                <w:bCs/>
                <w:iCs/>
                <w:color w:val="000000"/>
                <w:sz w:val="40"/>
                <w:szCs w:val="40"/>
                <w:lang w:eastAsia="en-US"/>
              </w:rPr>
              <w:t>6</w:t>
            </w:r>
          </w:p>
        </w:tc>
        <w:tc>
          <w:tcPr>
            <w:tcW w:w="8436" w:type="dxa"/>
            <w:gridSpan w:val="7"/>
            <w:tcBorders>
              <w:left w:val="nil"/>
            </w:tcBorders>
            <w:shd w:val="clear" w:color="auto" w:fill="D9D9D9"/>
            <w:vAlign w:val="center"/>
          </w:tcPr>
          <w:p w14:paraId="32277C60" w14:textId="77777777" w:rsidR="005B1E6A" w:rsidRPr="00D23345" w:rsidRDefault="005B1E6A" w:rsidP="00EB3D7A">
            <w:pPr>
              <w:spacing w:line="276"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What is your grade (or equivalent?)</w:t>
            </w:r>
          </w:p>
        </w:tc>
      </w:tr>
      <w:tr w:rsidR="005B1E6A" w:rsidRPr="00D23345" w14:paraId="3BE85131" w14:textId="77777777" w:rsidTr="00EB3D7A">
        <w:trPr>
          <w:trHeight w:val="435"/>
        </w:trPr>
        <w:tc>
          <w:tcPr>
            <w:tcW w:w="1388" w:type="dxa"/>
            <w:gridSpan w:val="3"/>
            <w:vMerge w:val="restart"/>
            <w:shd w:val="clear" w:color="auto" w:fill="FFFFFF"/>
            <w:vAlign w:val="center"/>
          </w:tcPr>
          <w:p w14:paraId="0A7026EF" w14:textId="77777777" w:rsidR="005B1E6A" w:rsidRPr="00D23345" w:rsidRDefault="005B1E6A" w:rsidP="00EB3D7A">
            <w:pPr>
              <w:spacing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ST3</w:t>
            </w:r>
          </w:p>
        </w:tc>
        <w:tc>
          <w:tcPr>
            <w:tcW w:w="1559" w:type="dxa"/>
            <w:vMerge w:val="restart"/>
            <w:tcBorders>
              <w:left w:val="nil"/>
            </w:tcBorders>
            <w:shd w:val="clear" w:color="auto" w:fill="FFFFFF"/>
            <w:vAlign w:val="center"/>
          </w:tcPr>
          <w:p w14:paraId="0B924438" w14:textId="77777777" w:rsidR="005B1E6A" w:rsidRPr="00D23345" w:rsidRDefault="005B1E6A" w:rsidP="00EB3D7A">
            <w:pPr>
              <w:spacing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ST4</w:t>
            </w:r>
          </w:p>
        </w:tc>
        <w:tc>
          <w:tcPr>
            <w:tcW w:w="1559" w:type="dxa"/>
            <w:gridSpan w:val="2"/>
            <w:vMerge w:val="restart"/>
            <w:tcBorders>
              <w:left w:val="nil"/>
            </w:tcBorders>
            <w:shd w:val="clear" w:color="auto" w:fill="FFFFFF"/>
            <w:vAlign w:val="center"/>
          </w:tcPr>
          <w:p w14:paraId="054FBDF6" w14:textId="77777777" w:rsidR="005B1E6A" w:rsidRPr="00D23345" w:rsidRDefault="005B1E6A" w:rsidP="00EB3D7A">
            <w:pPr>
              <w:spacing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ST5</w:t>
            </w:r>
          </w:p>
        </w:tc>
        <w:tc>
          <w:tcPr>
            <w:tcW w:w="1701" w:type="dxa"/>
            <w:gridSpan w:val="2"/>
            <w:vMerge w:val="restart"/>
            <w:tcBorders>
              <w:left w:val="nil"/>
            </w:tcBorders>
            <w:shd w:val="clear" w:color="auto" w:fill="FFFFFF"/>
            <w:vAlign w:val="center"/>
          </w:tcPr>
          <w:p w14:paraId="5F3740E2" w14:textId="77777777" w:rsidR="005B1E6A" w:rsidRPr="00D23345" w:rsidRDefault="005B1E6A" w:rsidP="00EB3D7A">
            <w:pPr>
              <w:spacing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ST6</w:t>
            </w:r>
          </w:p>
        </w:tc>
        <w:tc>
          <w:tcPr>
            <w:tcW w:w="2796" w:type="dxa"/>
            <w:tcBorders>
              <w:left w:val="nil"/>
            </w:tcBorders>
            <w:shd w:val="clear" w:color="auto" w:fill="FFFFFF"/>
            <w:vAlign w:val="center"/>
          </w:tcPr>
          <w:p w14:paraId="65C118FB" w14:textId="77777777" w:rsidR="005B1E6A" w:rsidRPr="00D23345" w:rsidRDefault="005B1E6A" w:rsidP="00EB3D7A">
            <w:pPr>
              <w:spacing w:line="360" w:lineRule="auto"/>
              <w:jc w:val="center"/>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Other</w:t>
            </w:r>
          </w:p>
        </w:tc>
      </w:tr>
      <w:tr w:rsidR="005B1E6A" w:rsidRPr="00D23345" w14:paraId="1EC8C644" w14:textId="77777777" w:rsidTr="00EB3D7A">
        <w:trPr>
          <w:trHeight w:val="425"/>
        </w:trPr>
        <w:tc>
          <w:tcPr>
            <w:tcW w:w="1388" w:type="dxa"/>
            <w:gridSpan w:val="3"/>
            <w:vMerge/>
            <w:shd w:val="clear" w:color="auto" w:fill="FFFFFF"/>
            <w:vAlign w:val="center"/>
          </w:tcPr>
          <w:p w14:paraId="5A7F8FE1" w14:textId="77777777" w:rsidR="005B1E6A" w:rsidRPr="00D23345" w:rsidRDefault="005B1E6A" w:rsidP="00EB3D7A">
            <w:pPr>
              <w:spacing w:line="360" w:lineRule="auto"/>
              <w:rPr>
                <w:rFonts w:ascii="Helvetica" w:eastAsia="Times New Roman" w:hAnsi="Helvetica" w:cs="Helvetica"/>
                <w:b/>
                <w:bCs/>
                <w:sz w:val="40"/>
                <w:szCs w:val="40"/>
                <w:lang w:eastAsia="en-US"/>
              </w:rPr>
            </w:pPr>
          </w:p>
        </w:tc>
        <w:tc>
          <w:tcPr>
            <w:tcW w:w="1559" w:type="dxa"/>
            <w:vMerge/>
            <w:tcBorders>
              <w:left w:val="nil"/>
            </w:tcBorders>
            <w:shd w:val="clear" w:color="auto" w:fill="FFFFFF"/>
            <w:vAlign w:val="center"/>
          </w:tcPr>
          <w:p w14:paraId="6ABF84BA" w14:textId="77777777" w:rsidR="005B1E6A" w:rsidRPr="00D23345" w:rsidRDefault="005B1E6A" w:rsidP="00EB3D7A">
            <w:pPr>
              <w:spacing w:line="360" w:lineRule="auto"/>
              <w:rPr>
                <w:rFonts w:ascii="Helvetica" w:eastAsia="Times New Roman" w:hAnsi="Helvetica" w:cs="Helvetica"/>
                <w:b/>
                <w:bCs/>
                <w:sz w:val="40"/>
                <w:szCs w:val="40"/>
                <w:lang w:eastAsia="en-US"/>
              </w:rPr>
            </w:pPr>
          </w:p>
        </w:tc>
        <w:tc>
          <w:tcPr>
            <w:tcW w:w="1559" w:type="dxa"/>
            <w:gridSpan w:val="2"/>
            <w:vMerge/>
            <w:tcBorders>
              <w:left w:val="nil"/>
            </w:tcBorders>
            <w:shd w:val="clear" w:color="auto" w:fill="FFFFFF"/>
            <w:vAlign w:val="center"/>
          </w:tcPr>
          <w:p w14:paraId="5053B32E" w14:textId="77777777" w:rsidR="005B1E6A" w:rsidRPr="00D23345" w:rsidRDefault="005B1E6A" w:rsidP="00EB3D7A">
            <w:pPr>
              <w:spacing w:line="360" w:lineRule="auto"/>
              <w:rPr>
                <w:rFonts w:ascii="Helvetica" w:eastAsia="Times New Roman" w:hAnsi="Helvetica" w:cs="Helvetica"/>
                <w:b/>
                <w:bCs/>
                <w:sz w:val="40"/>
                <w:szCs w:val="40"/>
                <w:lang w:eastAsia="en-US"/>
              </w:rPr>
            </w:pPr>
          </w:p>
        </w:tc>
        <w:tc>
          <w:tcPr>
            <w:tcW w:w="1701" w:type="dxa"/>
            <w:gridSpan w:val="2"/>
            <w:vMerge/>
            <w:tcBorders>
              <w:left w:val="nil"/>
            </w:tcBorders>
            <w:shd w:val="clear" w:color="auto" w:fill="FFFFFF"/>
            <w:vAlign w:val="center"/>
          </w:tcPr>
          <w:p w14:paraId="360DBCDC" w14:textId="77777777" w:rsidR="005B1E6A" w:rsidRPr="00D23345" w:rsidRDefault="005B1E6A" w:rsidP="00EB3D7A">
            <w:pPr>
              <w:spacing w:line="360" w:lineRule="auto"/>
              <w:rPr>
                <w:rFonts w:ascii="Helvetica" w:eastAsia="Times New Roman" w:hAnsi="Helvetica" w:cs="Helvetica"/>
                <w:b/>
                <w:bCs/>
                <w:sz w:val="40"/>
                <w:szCs w:val="40"/>
                <w:lang w:eastAsia="en-US"/>
              </w:rPr>
            </w:pPr>
          </w:p>
        </w:tc>
        <w:tc>
          <w:tcPr>
            <w:tcW w:w="2796" w:type="dxa"/>
            <w:tcBorders>
              <w:left w:val="nil"/>
            </w:tcBorders>
            <w:shd w:val="clear" w:color="auto" w:fill="FFFFFF"/>
            <w:vAlign w:val="center"/>
          </w:tcPr>
          <w:p w14:paraId="481312E5" w14:textId="77777777" w:rsidR="005B1E6A" w:rsidRPr="00D23345" w:rsidRDefault="005B1E6A" w:rsidP="00EB3D7A">
            <w:pPr>
              <w:spacing w:line="360" w:lineRule="auto"/>
              <w:rPr>
                <w:rFonts w:ascii="Helvetica" w:eastAsia="Times New Roman" w:hAnsi="Helvetica" w:cs="Helvetica"/>
                <w:b/>
                <w:bCs/>
                <w:sz w:val="40"/>
                <w:szCs w:val="40"/>
                <w:lang w:eastAsia="en-US"/>
              </w:rPr>
            </w:pPr>
          </w:p>
        </w:tc>
      </w:tr>
      <w:tr w:rsidR="005B1E6A" w:rsidRPr="00D23345" w14:paraId="49AF1364" w14:textId="77777777" w:rsidTr="00EB3D7A">
        <w:trPr>
          <w:trHeight w:val="1020"/>
        </w:trPr>
        <w:tc>
          <w:tcPr>
            <w:tcW w:w="534" w:type="dxa"/>
            <w:tcBorders>
              <w:right w:val="nil"/>
            </w:tcBorders>
            <w:shd w:val="clear" w:color="auto" w:fill="D9D9D9"/>
            <w:vAlign w:val="center"/>
          </w:tcPr>
          <w:p w14:paraId="176AE7D6" w14:textId="77777777" w:rsidR="005B1E6A" w:rsidRPr="00D23345" w:rsidRDefault="005B1E6A" w:rsidP="00EB3D7A">
            <w:pPr>
              <w:spacing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40"/>
                <w:szCs w:val="40"/>
                <w:lang w:eastAsia="en-US"/>
              </w:rPr>
              <w:t>7</w:t>
            </w:r>
          </w:p>
        </w:tc>
        <w:tc>
          <w:tcPr>
            <w:tcW w:w="8469" w:type="dxa"/>
            <w:gridSpan w:val="8"/>
            <w:tcBorders>
              <w:left w:val="nil"/>
            </w:tcBorders>
            <w:shd w:val="clear" w:color="auto" w:fill="D9D9D9"/>
            <w:vAlign w:val="center"/>
          </w:tcPr>
          <w:p w14:paraId="7B4CBB01" w14:textId="77777777" w:rsidR="005B1E6A" w:rsidRPr="00D23345" w:rsidRDefault="005B1E6A" w:rsidP="00EB3D7A">
            <w:pPr>
              <w:spacing w:line="276" w:lineRule="auto"/>
              <w:rPr>
                <w:rFonts w:ascii="Helvetica" w:eastAsia="Times New Roman" w:hAnsi="Helvetica" w:cs="Helvetica"/>
                <w:b/>
                <w:bCs/>
                <w:sz w:val="40"/>
                <w:szCs w:val="40"/>
                <w:lang w:eastAsia="en-US"/>
              </w:rPr>
            </w:pPr>
            <w:r w:rsidRPr="00D23345">
              <w:rPr>
                <w:rFonts w:ascii="Helvetica" w:eastAsia="Times New Roman" w:hAnsi="Helvetica" w:cs="Helvetica"/>
                <w:b/>
                <w:bCs/>
                <w:sz w:val="32"/>
                <w:szCs w:val="32"/>
                <w:lang w:eastAsia="en-US"/>
              </w:rPr>
              <w:t>Would you be willing to take part in a follow-up interview about uncertainty?</w:t>
            </w:r>
          </w:p>
        </w:tc>
      </w:tr>
      <w:tr w:rsidR="005B1E6A" w:rsidRPr="00D23345" w14:paraId="617349A2" w14:textId="77777777" w:rsidTr="00EB3D7A">
        <w:trPr>
          <w:trHeight w:val="595"/>
        </w:trPr>
        <w:tc>
          <w:tcPr>
            <w:tcW w:w="9003" w:type="dxa"/>
            <w:gridSpan w:val="9"/>
            <w:shd w:val="clear" w:color="auto" w:fill="FFFFFF"/>
            <w:vAlign w:val="center"/>
          </w:tcPr>
          <w:p w14:paraId="5C87D13F" w14:textId="77777777" w:rsidR="005B1E6A" w:rsidRPr="00D23345" w:rsidRDefault="005B1E6A" w:rsidP="00EB3D7A">
            <w:pPr>
              <w:spacing w:line="360" w:lineRule="auto"/>
              <w:rPr>
                <w:rFonts w:ascii="Helvetica" w:eastAsia="Times New Roman" w:hAnsi="Helvetica" w:cs="Helvetica"/>
                <w:b/>
                <w:bCs/>
                <w:sz w:val="40"/>
                <w:szCs w:val="40"/>
                <w:lang w:eastAsia="en-US"/>
              </w:rPr>
            </w:pPr>
          </w:p>
        </w:tc>
      </w:tr>
    </w:tbl>
    <w:p w14:paraId="1EDCAD56" w14:textId="77777777" w:rsidR="005B1E6A" w:rsidRPr="00D23345" w:rsidRDefault="005B1E6A" w:rsidP="005B1E6A">
      <w:pPr>
        <w:spacing w:after="160" w:line="300" w:lineRule="auto"/>
        <w:rPr>
          <w:rFonts w:ascii="Helvetica" w:eastAsia="Times New Roman" w:hAnsi="Helvetica"/>
          <w:b/>
          <w:bCs/>
          <w:sz w:val="51"/>
          <w:szCs w:val="18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12F27BC9"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7B8382B1"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7F39B4BC"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63D79AFD"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6161BE24"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7DC849EF"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Part II</w:t>
      </w:r>
    </w:p>
    <w:p w14:paraId="07C95462"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Uncertainty tolerance</w:t>
      </w:r>
    </w:p>
    <w:p w14:paraId="51B6DF22" w14:textId="77777777" w:rsidR="005B1E6A" w:rsidRPr="00D23345" w:rsidRDefault="005B1E6A" w:rsidP="005B1E6A">
      <w:pPr>
        <w:spacing w:after="160" w:line="300" w:lineRule="auto"/>
        <w:jc w:val="center"/>
        <w:rPr>
          <w:rFonts w:ascii="Helvetica" w:eastAsia="Times New Roman" w:hAnsi="Helvetica"/>
          <w:b/>
          <w:bCs/>
          <w:sz w:val="36"/>
          <w:szCs w:val="72"/>
          <w:lang w:eastAsia="en-US"/>
        </w:rPr>
      </w:pPr>
      <w:r w:rsidRPr="00D23345">
        <w:rPr>
          <w:rFonts w:ascii="Helvetica" w:eastAsia="Times New Roman" w:hAnsi="Helvetica"/>
          <w:b/>
          <w:bCs/>
          <w:sz w:val="36"/>
          <w:szCs w:val="72"/>
          <w:lang w:eastAsia="en-US"/>
        </w:rPr>
        <w:t>34 items ~-7-9 minutes</w:t>
      </w:r>
    </w:p>
    <w:p w14:paraId="6F9B09A5"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p>
    <w:p w14:paraId="29CDE72B"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5B2A2992" w14:textId="77777777" w:rsidR="005B1E6A" w:rsidRPr="00D23345" w:rsidRDefault="005B1E6A" w:rsidP="005B1E6A">
      <w:pPr>
        <w:spacing w:after="160" w:line="300" w:lineRule="auto"/>
        <w:rPr>
          <w:rFonts w:ascii="Helvetica" w:eastAsia="Times New Roman" w:hAnsi="Helvetica"/>
          <w:b/>
          <w:bCs/>
          <w:sz w:val="51"/>
          <w:szCs w:val="18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tbl>
      <w:tblPr>
        <w:tblStyle w:val="TableGrid2"/>
        <w:tblW w:w="0" w:type="auto"/>
        <w:tblLook w:val="04A0" w:firstRow="1" w:lastRow="0" w:firstColumn="1" w:lastColumn="0" w:noHBand="0" w:noVBand="1"/>
      </w:tblPr>
      <w:tblGrid>
        <w:gridCol w:w="550"/>
        <w:gridCol w:w="5621"/>
        <w:gridCol w:w="565"/>
        <w:gridCol w:w="565"/>
        <w:gridCol w:w="565"/>
        <w:gridCol w:w="565"/>
        <w:gridCol w:w="565"/>
      </w:tblGrid>
      <w:tr w:rsidR="005B1E6A" w:rsidRPr="00D23345" w14:paraId="0B2D49D6" w14:textId="77777777" w:rsidTr="00EB3D7A">
        <w:trPr>
          <w:cantSplit/>
          <w:trHeight w:val="95"/>
          <w:tblHeader/>
        </w:trPr>
        <w:tc>
          <w:tcPr>
            <w:tcW w:w="0" w:type="auto"/>
            <w:tcBorders>
              <w:top w:val="nil"/>
              <w:left w:val="nil"/>
              <w:bottom w:val="single" w:sz="24" w:space="0" w:color="auto"/>
              <w:right w:val="nil"/>
            </w:tcBorders>
            <w:shd w:val="clear" w:color="auto" w:fill="F2F2F2"/>
          </w:tcPr>
          <w:p w14:paraId="7B89B4C8" w14:textId="77777777" w:rsidR="005B1E6A" w:rsidRPr="00D23345" w:rsidRDefault="005B1E6A" w:rsidP="00EB3D7A">
            <w:pPr>
              <w:rPr>
                <w:rFonts w:ascii="Helvetica" w:eastAsia="Times New Roman" w:hAnsi="Helvetica"/>
                <w:b/>
                <w:bCs/>
                <w:sz w:val="33"/>
                <w:szCs w:val="33"/>
                <w:lang w:eastAsia="en-US"/>
              </w:rPr>
            </w:pPr>
            <w:bookmarkStart w:id="4" w:name="_Hlk36649483"/>
          </w:p>
        </w:tc>
        <w:tc>
          <w:tcPr>
            <w:tcW w:w="0" w:type="auto"/>
            <w:tcBorders>
              <w:top w:val="nil"/>
              <w:left w:val="nil"/>
              <w:bottom w:val="single" w:sz="24" w:space="0" w:color="auto"/>
              <w:right w:val="single" w:sz="24" w:space="0" w:color="auto"/>
            </w:tcBorders>
            <w:shd w:val="clear" w:color="auto" w:fill="F2F2F2"/>
          </w:tcPr>
          <w:p w14:paraId="6CE94853" w14:textId="77777777" w:rsidR="005B1E6A" w:rsidRPr="00D23345" w:rsidRDefault="005B1E6A" w:rsidP="00EB3D7A">
            <w:pPr>
              <w:rPr>
                <w:rFonts w:ascii="Helvetica" w:eastAsia="Times New Roman" w:hAnsi="Helvetica"/>
                <w:b/>
                <w:bCs/>
                <w:sz w:val="33"/>
                <w:szCs w:val="33"/>
                <w:lang w:eastAsia="en-US"/>
              </w:rPr>
            </w:pPr>
          </w:p>
        </w:tc>
        <w:tc>
          <w:tcPr>
            <w:tcW w:w="0" w:type="auto"/>
            <w:vMerge w:val="restart"/>
            <w:tcBorders>
              <w:top w:val="single" w:sz="24" w:space="0" w:color="auto"/>
              <w:left w:val="single" w:sz="24" w:space="0" w:color="auto"/>
              <w:bottom w:val="single" w:sz="24" w:space="0" w:color="auto"/>
              <w:right w:val="single" w:sz="24" w:space="0" w:color="auto"/>
            </w:tcBorders>
            <w:shd w:val="clear" w:color="auto" w:fill="F2F2F2"/>
            <w:textDirection w:val="btLr"/>
            <w:vAlign w:val="center"/>
          </w:tcPr>
          <w:p w14:paraId="4C88991A" w14:textId="77777777" w:rsidR="005B1E6A" w:rsidRPr="00D23345" w:rsidRDefault="005B1E6A" w:rsidP="00EB3D7A">
            <w:pPr>
              <w:ind w:left="113" w:right="113"/>
              <w:rPr>
                <w:rFonts w:ascii="Helvetica" w:eastAsia="Times New Roman" w:hAnsi="Helvetica"/>
                <w:b/>
                <w:bCs/>
                <w:sz w:val="29"/>
                <w:szCs w:val="32"/>
                <w:lang w:eastAsia="en-US"/>
              </w:rPr>
            </w:pPr>
            <w:r w:rsidRPr="00D23345">
              <w:rPr>
                <w:rFonts w:ascii="Helvetica" w:eastAsia="Times New Roman" w:hAnsi="Helvetica"/>
                <w:b/>
                <w:bCs/>
                <w:sz w:val="29"/>
                <w:szCs w:val="32"/>
                <w:lang w:eastAsia="en-US"/>
              </w:rPr>
              <w:t>Strongly disagree</w:t>
            </w:r>
          </w:p>
        </w:tc>
        <w:tc>
          <w:tcPr>
            <w:tcW w:w="0" w:type="auto"/>
            <w:vMerge w:val="restart"/>
            <w:tcBorders>
              <w:top w:val="single" w:sz="24" w:space="0" w:color="auto"/>
              <w:left w:val="single" w:sz="24" w:space="0" w:color="auto"/>
              <w:bottom w:val="single" w:sz="24" w:space="0" w:color="auto"/>
              <w:right w:val="single" w:sz="24" w:space="0" w:color="auto"/>
            </w:tcBorders>
            <w:shd w:val="clear" w:color="auto" w:fill="D9D9D9"/>
            <w:textDirection w:val="btLr"/>
            <w:vAlign w:val="center"/>
          </w:tcPr>
          <w:p w14:paraId="2F666B83" w14:textId="77777777" w:rsidR="005B1E6A" w:rsidRPr="00D23345" w:rsidRDefault="005B1E6A" w:rsidP="00EB3D7A">
            <w:pPr>
              <w:ind w:left="113" w:right="113"/>
              <w:rPr>
                <w:rFonts w:ascii="Helvetica" w:eastAsia="Times New Roman" w:hAnsi="Helvetica"/>
                <w:b/>
                <w:bCs/>
                <w:sz w:val="29"/>
                <w:szCs w:val="32"/>
                <w:lang w:eastAsia="en-US"/>
              </w:rPr>
            </w:pPr>
            <w:r w:rsidRPr="00D23345">
              <w:rPr>
                <w:rFonts w:ascii="Helvetica" w:eastAsia="Times New Roman" w:hAnsi="Helvetica"/>
                <w:b/>
                <w:bCs/>
                <w:sz w:val="29"/>
                <w:szCs w:val="32"/>
                <w:lang w:eastAsia="en-US"/>
              </w:rPr>
              <w:t>Disagree</w:t>
            </w:r>
          </w:p>
        </w:tc>
        <w:tc>
          <w:tcPr>
            <w:tcW w:w="0" w:type="auto"/>
            <w:vMerge w:val="restart"/>
            <w:tcBorders>
              <w:top w:val="single" w:sz="24" w:space="0" w:color="auto"/>
              <w:left w:val="single" w:sz="24" w:space="0" w:color="auto"/>
              <w:bottom w:val="single" w:sz="24" w:space="0" w:color="auto"/>
              <w:right w:val="single" w:sz="24" w:space="0" w:color="auto"/>
            </w:tcBorders>
            <w:shd w:val="clear" w:color="auto" w:fill="BFBFBF"/>
            <w:textDirection w:val="btLr"/>
            <w:vAlign w:val="center"/>
          </w:tcPr>
          <w:p w14:paraId="07375E1B" w14:textId="77777777" w:rsidR="005B1E6A" w:rsidRPr="00D23345" w:rsidRDefault="005B1E6A" w:rsidP="00EB3D7A">
            <w:pPr>
              <w:ind w:left="113" w:right="113"/>
              <w:rPr>
                <w:rFonts w:ascii="Helvetica" w:eastAsia="Times New Roman" w:hAnsi="Helvetica"/>
                <w:b/>
                <w:bCs/>
                <w:sz w:val="29"/>
                <w:szCs w:val="32"/>
                <w:lang w:eastAsia="en-US"/>
              </w:rPr>
            </w:pPr>
            <w:r w:rsidRPr="00D23345">
              <w:rPr>
                <w:rFonts w:ascii="Helvetica" w:eastAsia="Times New Roman" w:hAnsi="Helvetica"/>
                <w:b/>
                <w:bCs/>
                <w:sz w:val="29"/>
                <w:szCs w:val="32"/>
                <w:lang w:eastAsia="en-US"/>
              </w:rPr>
              <w:t xml:space="preserve">Neither agree </w:t>
            </w:r>
            <w:proofErr w:type="gramStart"/>
            <w:r w:rsidRPr="00D23345">
              <w:rPr>
                <w:rFonts w:ascii="Helvetica" w:eastAsia="Times New Roman" w:hAnsi="Helvetica"/>
                <w:b/>
                <w:bCs/>
                <w:sz w:val="29"/>
                <w:szCs w:val="32"/>
                <w:lang w:eastAsia="en-US"/>
              </w:rPr>
              <w:t>or</w:t>
            </w:r>
            <w:proofErr w:type="gramEnd"/>
            <w:r w:rsidRPr="00D23345">
              <w:rPr>
                <w:rFonts w:ascii="Helvetica" w:eastAsia="Times New Roman" w:hAnsi="Helvetica"/>
                <w:b/>
                <w:bCs/>
                <w:sz w:val="29"/>
                <w:szCs w:val="32"/>
                <w:lang w:eastAsia="en-US"/>
              </w:rPr>
              <w:t xml:space="preserve"> disagree</w:t>
            </w:r>
          </w:p>
        </w:tc>
        <w:tc>
          <w:tcPr>
            <w:tcW w:w="0" w:type="auto"/>
            <w:vMerge w:val="restart"/>
            <w:tcBorders>
              <w:top w:val="single" w:sz="24" w:space="0" w:color="auto"/>
              <w:left w:val="single" w:sz="24" w:space="0" w:color="auto"/>
              <w:bottom w:val="single" w:sz="24" w:space="0" w:color="auto"/>
              <w:right w:val="single" w:sz="24" w:space="0" w:color="auto"/>
            </w:tcBorders>
            <w:shd w:val="clear" w:color="auto" w:fill="A6A6A6"/>
            <w:textDirection w:val="btLr"/>
            <w:vAlign w:val="center"/>
          </w:tcPr>
          <w:p w14:paraId="7221D94B" w14:textId="77777777" w:rsidR="005B1E6A" w:rsidRPr="00D23345" w:rsidRDefault="005B1E6A" w:rsidP="00EB3D7A">
            <w:pPr>
              <w:ind w:left="113" w:right="113"/>
              <w:rPr>
                <w:rFonts w:ascii="Helvetica" w:eastAsia="Times New Roman" w:hAnsi="Helvetica"/>
                <w:b/>
                <w:bCs/>
                <w:color w:val="FFFFFF"/>
                <w:sz w:val="29"/>
                <w:szCs w:val="32"/>
                <w:lang w:eastAsia="en-US"/>
              </w:rPr>
            </w:pPr>
            <w:r w:rsidRPr="00D23345">
              <w:rPr>
                <w:rFonts w:ascii="Helvetica" w:eastAsia="Times New Roman" w:hAnsi="Helvetica"/>
                <w:b/>
                <w:bCs/>
                <w:color w:val="FFFFFF"/>
                <w:sz w:val="29"/>
                <w:szCs w:val="32"/>
                <w:lang w:eastAsia="en-US"/>
              </w:rPr>
              <w:t>Agree</w:t>
            </w:r>
          </w:p>
        </w:tc>
        <w:tc>
          <w:tcPr>
            <w:tcW w:w="0" w:type="auto"/>
            <w:vMerge w:val="restart"/>
            <w:tcBorders>
              <w:top w:val="single" w:sz="24" w:space="0" w:color="auto"/>
              <w:left w:val="single" w:sz="24" w:space="0" w:color="auto"/>
              <w:bottom w:val="single" w:sz="24" w:space="0" w:color="auto"/>
              <w:right w:val="single" w:sz="24" w:space="0" w:color="auto"/>
            </w:tcBorders>
            <w:shd w:val="clear" w:color="auto" w:fill="808080"/>
            <w:textDirection w:val="btLr"/>
            <w:vAlign w:val="center"/>
          </w:tcPr>
          <w:p w14:paraId="179A07E3" w14:textId="77777777" w:rsidR="005B1E6A" w:rsidRPr="00D23345" w:rsidRDefault="005B1E6A" w:rsidP="00EB3D7A">
            <w:pPr>
              <w:ind w:left="113" w:right="113"/>
              <w:rPr>
                <w:rFonts w:ascii="Helvetica" w:eastAsia="Times New Roman" w:hAnsi="Helvetica"/>
                <w:b/>
                <w:bCs/>
                <w:color w:val="FFFFFF"/>
                <w:sz w:val="29"/>
                <w:szCs w:val="32"/>
                <w:lang w:eastAsia="en-US"/>
              </w:rPr>
            </w:pPr>
            <w:r w:rsidRPr="00D23345">
              <w:rPr>
                <w:rFonts w:ascii="Helvetica" w:eastAsia="Times New Roman" w:hAnsi="Helvetica"/>
                <w:b/>
                <w:bCs/>
                <w:color w:val="FFFFFF"/>
                <w:sz w:val="29"/>
                <w:szCs w:val="32"/>
                <w:lang w:eastAsia="en-US"/>
              </w:rPr>
              <w:t>Strongly agree</w:t>
            </w:r>
          </w:p>
        </w:tc>
      </w:tr>
      <w:tr w:rsidR="005B1E6A" w:rsidRPr="00D23345" w14:paraId="2E15F559" w14:textId="77777777" w:rsidTr="00EB3D7A">
        <w:trPr>
          <w:cantSplit/>
          <w:trHeight w:val="2655"/>
          <w:tblHeader/>
        </w:trPr>
        <w:tc>
          <w:tcPr>
            <w:tcW w:w="0" w:type="auto"/>
            <w:gridSpan w:val="2"/>
            <w:tcBorders>
              <w:top w:val="single" w:sz="24" w:space="0" w:color="auto"/>
              <w:left w:val="single" w:sz="24" w:space="0" w:color="auto"/>
              <w:bottom w:val="single" w:sz="24" w:space="0" w:color="auto"/>
              <w:right w:val="single" w:sz="24" w:space="0" w:color="auto"/>
            </w:tcBorders>
            <w:shd w:val="clear" w:color="auto" w:fill="F2F2F2"/>
          </w:tcPr>
          <w:p w14:paraId="63765D53" w14:textId="77777777" w:rsidR="005B1E6A" w:rsidRPr="00D23345" w:rsidRDefault="005B1E6A" w:rsidP="00EB3D7A">
            <w:pPr>
              <w:rPr>
                <w:rFonts w:ascii="Helvetica" w:eastAsia="Times New Roman" w:hAnsi="Helvetica"/>
                <w:b/>
                <w:bCs/>
                <w:sz w:val="32"/>
                <w:szCs w:val="32"/>
                <w:lang w:eastAsia="en-US"/>
              </w:rPr>
            </w:pPr>
          </w:p>
          <w:p w14:paraId="4EE71709" w14:textId="77777777" w:rsidR="005B1E6A" w:rsidRPr="00D23345" w:rsidRDefault="005B1E6A" w:rsidP="00EB3D7A">
            <w:pPr>
              <w:rPr>
                <w:rFonts w:ascii="Helvetica" w:eastAsia="Times New Roman" w:hAnsi="Helvetica"/>
                <w:b/>
                <w:bCs/>
                <w:sz w:val="32"/>
                <w:szCs w:val="32"/>
                <w:lang w:eastAsia="en-US"/>
              </w:rPr>
            </w:pPr>
          </w:p>
          <w:p w14:paraId="126BA4F7"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 xml:space="preserve">All the below statements relate to your work life. </w:t>
            </w:r>
          </w:p>
          <w:p w14:paraId="46A45266" w14:textId="77777777" w:rsidR="005B1E6A" w:rsidRPr="00D23345" w:rsidRDefault="005B1E6A" w:rsidP="00EB3D7A">
            <w:pPr>
              <w:rPr>
                <w:rFonts w:ascii="Helvetica" w:eastAsia="Times New Roman" w:hAnsi="Helvetica"/>
                <w:b/>
                <w:bCs/>
                <w:sz w:val="32"/>
                <w:szCs w:val="32"/>
                <w:lang w:eastAsia="en-US"/>
              </w:rPr>
            </w:pPr>
          </w:p>
          <w:p w14:paraId="28F9F583"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Please tick the response that best represents your level of agreement with each statement.</w:t>
            </w:r>
          </w:p>
          <w:p w14:paraId="184C6FFE" w14:textId="77777777" w:rsidR="005B1E6A" w:rsidRPr="00D23345" w:rsidRDefault="005B1E6A" w:rsidP="00EB3D7A">
            <w:pPr>
              <w:rPr>
                <w:rFonts w:ascii="Helvetica" w:eastAsia="Times New Roman" w:hAnsi="Helvetica"/>
                <w:b/>
                <w:bCs/>
                <w:sz w:val="32"/>
                <w:szCs w:val="32"/>
                <w:lang w:eastAsia="en-US"/>
              </w:rPr>
            </w:pPr>
          </w:p>
        </w:tc>
        <w:tc>
          <w:tcPr>
            <w:tcW w:w="0" w:type="auto"/>
            <w:vMerge/>
            <w:tcBorders>
              <w:top w:val="single" w:sz="24" w:space="0" w:color="auto"/>
              <w:left w:val="single" w:sz="24" w:space="0" w:color="auto"/>
              <w:bottom w:val="single" w:sz="24" w:space="0" w:color="auto"/>
              <w:right w:val="single" w:sz="24" w:space="0" w:color="auto"/>
            </w:tcBorders>
            <w:shd w:val="clear" w:color="auto" w:fill="F2F2F2"/>
            <w:textDirection w:val="btLr"/>
            <w:vAlign w:val="center"/>
          </w:tcPr>
          <w:p w14:paraId="47712F1A" w14:textId="77777777" w:rsidR="005B1E6A" w:rsidRPr="00D23345" w:rsidRDefault="005B1E6A" w:rsidP="00EB3D7A">
            <w:pPr>
              <w:ind w:left="113" w:right="113"/>
              <w:jc w:val="center"/>
              <w:rPr>
                <w:rFonts w:ascii="Helvetica" w:eastAsia="Times New Roman" w:hAnsi="Helvetica"/>
                <w:b/>
                <w:bCs/>
                <w:sz w:val="29"/>
                <w:szCs w:val="32"/>
                <w:lang w:eastAsia="en-US"/>
              </w:rPr>
            </w:pPr>
          </w:p>
        </w:tc>
        <w:tc>
          <w:tcPr>
            <w:tcW w:w="0" w:type="auto"/>
            <w:vMerge/>
            <w:tcBorders>
              <w:top w:val="single" w:sz="24" w:space="0" w:color="auto"/>
              <w:left w:val="single" w:sz="24" w:space="0" w:color="auto"/>
              <w:bottom w:val="single" w:sz="24" w:space="0" w:color="auto"/>
              <w:right w:val="single" w:sz="24" w:space="0" w:color="auto"/>
            </w:tcBorders>
            <w:shd w:val="clear" w:color="auto" w:fill="D9D9D9"/>
            <w:textDirection w:val="btLr"/>
            <w:vAlign w:val="center"/>
          </w:tcPr>
          <w:p w14:paraId="5C28CB64" w14:textId="77777777" w:rsidR="005B1E6A" w:rsidRPr="00D23345" w:rsidRDefault="005B1E6A" w:rsidP="00EB3D7A">
            <w:pPr>
              <w:ind w:left="113" w:right="113"/>
              <w:jc w:val="center"/>
              <w:rPr>
                <w:rFonts w:ascii="Helvetica" w:eastAsia="Times New Roman" w:hAnsi="Helvetica"/>
                <w:b/>
                <w:bCs/>
                <w:sz w:val="29"/>
                <w:szCs w:val="32"/>
                <w:lang w:eastAsia="en-US"/>
              </w:rPr>
            </w:pPr>
          </w:p>
        </w:tc>
        <w:tc>
          <w:tcPr>
            <w:tcW w:w="0" w:type="auto"/>
            <w:vMerge/>
            <w:tcBorders>
              <w:top w:val="single" w:sz="24" w:space="0" w:color="auto"/>
              <w:left w:val="single" w:sz="24" w:space="0" w:color="auto"/>
              <w:bottom w:val="single" w:sz="24" w:space="0" w:color="auto"/>
              <w:right w:val="single" w:sz="24" w:space="0" w:color="auto"/>
            </w:tcBorders>
            <w:shd w:val="clear" w:color="auto" w:fill="BFBFBF"/>
            <w:textDirection w:val="btLr"/>
            <w:vAlign w:val="center"/>
          </w:tcPr>
          <w:p w14:paraId="240F9817" w14:textId="77777777" w:rsidR="005B1E6A" w:rsidRPr="00D23345" w:rsidRDefault="005B1E6A" w:rsidP="00EB3D7A">
            <w:pPr>
              <w:ind w:left="113" w:right="113"/>
              <w:jc w:val="center"/>
              <w:rPr>
                <w:rFonts w:ascii="Helvetica" w:eastAsia="Times New Roman" w:hAnsi="Helvetica"/>
                <w:b/>
                <w:bCs/>
                <w:sz w:val="29"/>
                <w:szCs w:val="32"/>
                <w:lang w:eastAsia="en-US"/>
              </w:rPr>
            </w:pPr>
          </w:p>
        </w:tc>
        <w:tc>
          <w:tcPr>
            <w:tcW w:w="0" w:type="auto"/>
            <w:vMerge/>
            <w:tcBorders>
              <w:top w:val="single" w:sz="24" w:space="0" w:color="auto"/>
              <w:left w:val="single" w:sz="24" w:space="0" w:color="auto"/>
              <w:bottom w:val="single" w:sz="24" w:space="0" w:color="auto"/>
              <w:right w:val="single" w:sz="24" w:space="0" w:color="auto"/>
            </w:tcBorders>
            <w:shd w:val="clear" w:color="auto" w:fill="A6A6A6"/>
            <w:textDirection w:val="btLr"/>
            <w:vAlign w:val="center"/>
          </w:tcPr>
          <w:p w14:paraId="054A7F41" w14:textId="77777777" w:rsidR="005B1E6A" w:rsidRPr="00D23345" w:rsidRDefault="005B1E6A" w:rsidP="00EB3D7A">
            <w:pPr>
              <w:ind w:left="113" w:right="113"/>
              <w:jc w:val="center"/>
              <w:rPr>
                <w:rFonts w:ascii="Helvetica" w:eastAsia="Times New Roman" w:hAnsi="Helvetica"/>
                <w:b/>
                <w:bCs/>
                <w:color w:val="FFFFFF"/>
                <w:sz w:val="29"/>
                <w:szCs w:val="32"/>
                <w:lang w:eastAsia="en-US"/>
              </w:rPr>
            </w:pPr>
          </w:p>
        </w:tc>
        <w:tc>
          <w:tcPr>
            <w:tcW w:w="0" w:type="auto"/>
            <w:vMerge/>
            <w:tcBorders>
              <w:top w:val="single" w:sz="24" w:space="0" w:color="auto"/>
              <w:left w:val="single" w:sz="24" w:space="0" w:color="auto"/>
              <w:bottom w:val="single" w:sz="24" w:space="0" w:color="auto"/>
              <w:right w:val="single" w:sz="24" w:space="0" w:color="auto"/>
            </w:tcBorders>
            <w:shd w:val="clear" w:color="auto" w:fill="808080"/>
            <w:textDirection w:val="btLr"/>
            <w:vAlign w:val="center"/>
          </w:tcPr>
          <w:p w14:paraId="16008C60" w14:textId="77777777" w:rsidR="005B1E6A" w:rsidRPr="00D23345" w:rsidRDefault="005B1E6A" w:rsidP="00EB3D7A">
            <w:pPr>
              <w:ind w:left="113" w:right="113"/>
              <w:jc w:val="center"/>
              <w:rPr>
                <w:rFonts w:ascii="Helvetica" w:eastAsia="Times New Roman" w:hAnsi="Helvetica"/>
                <w:b/>
                <w:bCs/>
                <w:color w:val="FFFFFF"/>
                <w:sz w:val="29"/>
                <w:szCs w:val="32"/>
                <w:lang w:eastAsia="en-US"/>
              </w:rPr>
            </w:pPr>
          </w:p>
        </w:tc>
      </w:tr>
      <w:tr w:rsidR="005B1E6A" w:rsidRPr="00D23345" w14:paraId="642206F0"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1B723332"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0722D32B"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The uncertainty of patient care often troubles me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E0BCF7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062306F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8CDDE9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5CE0D936"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8F9D9B7"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958F9FC"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08710DA4"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742507FE"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Not being sure of what is best for a patient is one of the most stressful parts of being a doctor</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4BB09D0D"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185C64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1414615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6CE8293D"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182FE0D"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53C2834C"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257B1A68"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7EB0C3CC"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am tolerant of the uncertainties present in patient care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E5455E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6470753A"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494E2B0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56D4A5A5"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6E39471"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B16D9B2"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6833E90D"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4</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2A808DE3"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find the uncertainty involved in patient care disconcerting</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20D0021A"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66ED619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3BC6600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45FF6BE"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089A1F4" w14:textId="77777777" w:rsidR="005B1E6A" w:rsidRPr="00D23345" w:rsidRDefault="005B1E6A" w:rsidP="00EB3D7A">
            <w:pPr>
              <w:jc w:val="center"/>
              <w:rPr>
                <w:rFonts w:ascii="Helvetica" w:eastAsia="Times New Roman" w:hAnsi="Helvetica"/>
                <w:b/>
                <w:bCs/>
                <w:color w:val="FFFFFF"/>
                <w:sz w:val="29"/>
                <w:szCs w:val="32"/>
                <w:lang w:eastAsia="en-US"/>
              </w:rPr>
            </w:pPr>
          </w:p>
        </w:tc>
      </w:tr>
      <w:bookmarkEnd w:id="4"/>
      <w:tr w:rsidR="005B1E6A" w:rsidRPr="00D23345" w14:paraId="134CC9C3"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26AA4327"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5</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6CDEFF90"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usually feel anxious when I am not sure of a diagnosis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41FF33B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766EFB3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1AA87F1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D2076FD"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1819562"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441931E8"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03E50CBE"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6</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052692C5"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When I am uncertain of a diagnosis, I imagine all sorts of bad scenarios – patients </w:t>
            </w:r>
            <w:proofErr w:type="gramStart"/>
            <w:r w:rsidRPr="00D23345">
              <w:rPr>
                <w:rFonts w:ascii="Helvetica" w:eastAsia="Times New Roman" w:hAnsi="Helvetica" w:cs="Arial"/>
                <w:b/>
                <w:bCs/>
                <w:iCs/>
                <w:sz w:val="32"/>
                <w:szCs w:val="32"/>
                <w:lang w:eastAsia="en-US"/>
              </w:rPr>
              <w:t>dies</w:t>
            </w:r>
            <w:proofErr w:type="gramEnd"/>
            <w:r w:rsidRPr="00D23345">
              <w:rPr>
                <w:rFonts w:ascii="Helvetica" w:eastAsia="Times New Roman" w:hAnsi="Helvetica" w:cs="Arial"/>
                <w:b/>
                <w:bCs/>
                <w:iCs/>
                <w:sz w:val="32"/>
                <w:szCs w:val="32"/>
                <w:lang w:eastAsia="en-US"/>
              </w:rPr>
              <w:t>, patient sues etc.</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33D9367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F0AE46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4FE8D1E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1C880C0"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40021AF"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12D62091"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159C6A86"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7</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2CAF56F8"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am frustrated when I do not know a patient’s diagnosis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DA83C1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1A16099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5A7A810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8B5CD74"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6197AD09"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75AD10D7"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3BAC1C8A"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lastRenderedPageBreak/>
              <w:t>8</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54CFA702"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fear being held accountable for the limits of my knowledge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3D46DF8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62F9214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A7F1463"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83DE126"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08F337B7"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AEC01F5"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0B6BEC23"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9</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64EC113"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Uncertainty in patient care makes me uneasy</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651BEE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1914BACC"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4B4EDDA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B9A3CB1"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571710CA"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D985105"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3B13CF0C"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10</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01FADE4C"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worry about malpractice when I do not know a patient’s diagnosis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102EC26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6CE4DD7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311B66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798ED3CC"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7601F29"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75B58756"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176900AA"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11</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324B370D"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The vastness of the information doctors </w:t>
            </w:r>
            <w:proofErr w:type="gramStart"/>
            <w:r w:rsidRPr="00D23345">
              <w:rPr>
                <w:rFonts w:ascii="Helvetica" w:eastAsia="Times New Roman" w:hAnsi="Helvetica" w:cs="Arial"/>
                <w:b/>
                <w:bCs/>
                <w:iCs/>
                <w:sz w:val="32"/>
                <w:szCs w:val="32"/>
                <w:lang w:eastAsia="en-US"/>
              </w:rPr>
              <w:t>are</w:t>
            </w:r>
            <w:proofErr w:type="gramEnd"/>
            <w:r w:rsidRPr="00D23345">
              <w:rPr>
                <w:rFonts w:ascii="Helvetica" w:eastAsia="Times New Roman" w:hAnsi="Helvetica" w:cs="Arial"/>
                <w:b/>
                <w:bCs/>
                <w:iCs/>
                <w:sz w:val="32"/>
                <w:szCs w:val="32"/>
                <w:lang w:eastAsia="en-US"/>
              </w:rPr>
              <w:t xml:space="preserve"> expected to know overwhelms me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0A8BB78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D0C8CA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557D085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8B59605"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949224C"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56A0CC4F"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5015E441"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12</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72E26EBF"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frequently wish I had gone into a specialty that would minimise the uncertainties of patient care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3BF8D1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1695C24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A4B7D9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0D1E6C4B"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632D2993"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4AC39D42"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71CADFB8"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13</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0EF57AB3"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am quite comfortable with the uncertainty in patient care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A70EB6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902FDF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62D503C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0FDF0F6"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4911CBC8"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5CEC5B8E"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4D74D281"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14</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15BC7D6D"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The hardest thing to say to patients or their families is ‘I don’t know’</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B247AE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418C455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3D4BF3E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5D845E6"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4FE5AC0"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3106564"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72812E53"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lastRenderedPageBreak/>
              <w:t>15</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60DB1AE4"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When doctors are uncertain of a diagnosis, they should share this information with their patients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0A376A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A0C4FC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355DF823"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710524F0"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6D66FD4D"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280ADED"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470E6EE4"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16</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0FC0F833"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If I share my uncertainties with patients, I will increase the likelihood that I will be sued</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8FE680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2EAF5B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1AE2624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79DFFE20"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124F967"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5606C02"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3D9D17D8"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17</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EA87C87"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almost never tell other doctors about diagnoses I have missed</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30BE36B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0C44CA2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460B968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5999B05"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0DCE596"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D7759B2"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7F1C4B42"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18</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7B802E91"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If I shared all of my uncertainties with my </w:t>
            </w:r>
            <w:proofErr w:type="gramStart"/>
            <w:r w:rsidRPr="00D23345">
              <w:rPr>
                <w:rFonts w:ascii="Helvetica" w:eastAsia="Times New Roman" w:hAnsi="Helvetica" w:cs="Arial"/>
                <w:b/>
                <w:bCs/>
                <w:iCs/>
                <w:sz w:val="32"/>
                <w:szCs w:val="32"/>
                <w:lang w:eastAsia="en-US"/>
              </w:rPr>
              <w:t>patients</w:t>
            </w:r>
            <w:proofErr w:type="gramEnd"/>
            <w:r w:rsidRPr="00D23345">
              <w:rPr>
                <w:rFonts w:ascii="Helvetica" w:eastAsia="Times New Roman" w:hAnsi="Helvetica" w:cs="Arial"/>
                <w:b/>
                <w:bCs/>
                <w:iCs/>
                <w:sz w:val="32"/>
                <w:szCs w:val="32"/>
                <w:lang w:eastAsia="en-US"/>
              </w:rPr>
              <w:t xml:space="preserve"> they would lose confidence in me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F8759CC"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068CE15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65ACC42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FEE034E"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590199D5"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527790F"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56B8C8EB"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19</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0A00D59D"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am afraid other doctors would doubt my ability if they knew about my patient care mistakes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D0F8D4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38AB9AD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A5FC68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74F16A2"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0242189"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73F5C32A"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465C0AB1"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20</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541304C3"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If I do not make a diagnosis, I worry that the referring doctor will stop sending patients to me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8AA8C3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41D2495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3B535D6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0832FC02"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6FA860F"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99CEB3D"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364D1AAB"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lastRenderedPageBreak/>
              <w:t>21</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704E810"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never tell other doctors about patient care mistakes I have made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224794C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F22ECB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69DFBCDC"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75D2D59"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5CA1789C"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6F94EA18"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53F95295"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22</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1EE20CA7"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always share my uncertainty with patients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610C131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744806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9FF4B6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1FCBA03"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7778C7C6"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0B13FCF0"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3EE57B9A"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23</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04C3978B"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There is a right way and a wrong way to almost anything in medicine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E9965B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3DE1175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7F49655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DC149F7"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B3F6BB6"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011D97F8"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18DB322C"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24</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2C207131"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will never be as good a doctor as I could be, because of the unpredictability in patient care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73A328E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56550C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AD7DB5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606BA00"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3B1A7595"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1A91C75A"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675BB977"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25</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4E70929"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often get curious about what happened to patients I cared for</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6E5743A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24CB751A"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C581DA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4B76FDF1"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EF8D1B5"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21E2C3CA"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65997CD1"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26</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4C5655D0"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 would not have confidence in a medical test or treatment if there were conflicting opinions about it</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2726D80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1839E7EC"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08313B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F990CAE"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6D8852F0"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F432AC5"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137DE6F1" w14:textId="77777777" w:rsidR="005B1E6A" w:rsidRPr="00D23345" w:rsidRDefault="005B1E6A" w:rsidP="00EB3D7A">
            <w:pPr>
              <w:spacing w:line="360" w:lineRule="auto"/>
              <w:jc w:val="center"/>
              <w:rPr>
                <w:rFonts w:ascii="Helvetica" w:eastAsia="Times New Roman" w:hAnsi="Helvetica"/>
                <w:b/>
                <w:bCs/>
                <w:iCs/>
                <w:sz w:val="30"/>
                <w:szCs w:val="30"/>
                <w:lang w:eastAsia="en-US"/>
              </w:rPr>
            </w:pPr>
            <w:r w:rsidRPr="00D23345">
              <w:rPr>
                <w:rFonts w:ascii="Helvetica" w:eastAsia="Times New Roman" w:hAnsi="Helvetica"/>
                <w:b/>
                <w:bCs/>
                <w:iCs/>
                <w:sz w:val="30"/>
                <w:szCs w:val="30"/>
                <w:lang w:eastAsia="en-US"/>
              </w:rPr>
              <w:t>27</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601154C2"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b/>
                <w:bCs/>
                <w:iCs/>
                <w:sz w:val="32"/>
                <w:szCs w:val="32"/>
                <w:lang w:eastAsia="en-US"/>
              </w:rPr>
              <w:t xml:space="preserve">When I find myself in an uncertain clinical </w:t>
            </w:r>
            <w:proofErr w:type="gramStart"/>
            <w:r w:rsidRPr="00D23345">
              <w:rPr>
                <w:rFonts w:ascii="Helvetica" w:eastAsia="Times New Roman" w:hAnsi="Helvetica"/>
                <w:b/>
                <w:bCs/>
                <w:iCs/>
                <w:sz w:val="32"/>
                <w:szCs w:val="32"/>
                <w:lang w:eastAsia="en-US"/>
              </w:rPr>
              <w:t>situation</w:t>
            </w:r>
            <w:proofErr w:type="gramEnd"/>
            <w:r w:rsidRPr="00D23345">
              <w:rPr>
                <w:rFonts w:ascii="Helvetica" w:eastAsia="Times New Roman" w:hAnsi="Helvetica"/>
                <w:b/>
                <w:bCs/>
                <w:iCs/>
                <w:sz w:val="32"/>
                <w:szCs w:val="32"/>
                <w:lang w:eastAsia="en-US"/>
              </w:rPr>
              <w:t xml:space="preserve"> I tend to have doubts about what I'm doing</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13ED92E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1C2AA95A"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BAFA2F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0C0B72DD"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E42444E"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5E735916"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0ECC9785" w14:textId="77777777" w:rsidR="005B1E6A" w:rsidRPr="00D23345" w:rsidRDefault="005B1E6A" w:rsidP="00EB3D7A">
            <w:pPr>
              <w:spacing w:line="360" w:lineRule="auto"/>
              <w:jc w:val="center"/>
              <w:rPr>
                <w:rFonts w:ascii="Helvetica" w:eastAsia="Times New Roman" w:hAnsi="Helvetica"/>
                <w:b/>
                <w:bCs/>
                <w:iCs/>
                <w:sz w:val="30"/>
                <w:szCs w:val="30"/>
                <w:lang w:eastAsia="en-US"/>
              </w:rPr>
            </w:pPr>
            <w:r w:rsidRPr="00D23345">
              <w:rPr>
                <w:rFonts w:ascii="Helvetica" w:eastAsia="Times New Roman" w:hAnsi="Helvetica"/>
                <w:b/>
                <w:bCs/>
                <w:iCs/>
                <w:sz w:val="30"/>
                <w:szCs w:val="30"/>
                <w:lang w:eastAsia="en-US"/>
              </w:rPr>
              <w:lastRenderedPageBreak/>
              <w:t>28</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59DD7586"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b/>
                <w:bCs/>
                <w:iCs/>
                <w:sz w:val="32"/>
                <w:szCs w:val="32"/>
                <w:lang w:eastAsia="en-US"/>
              </w:rPr>
              <w:t>It's more enjoyable to treat a patient with unclear symptoms</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1FF275F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33A447D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4065DFE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1F4B42A3"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25483704"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81360CF"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0A2D8985"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29</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100175B5"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Novel cases I have not seen before are exciting</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230D51AF"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1037180"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C262DE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2FBC51DC"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669D3551"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363CF55C"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5A75ACC1"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30</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6F7153DC"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When I </w:t>
            </w:r>
            <w:proofErr w:type="gramStart"/>
            <w:r w:rsidRPr="00D23345">
              <w:rPr>
                <w:rFonts w:ascii="Helvetica" w:eastAsia="Times New Roman" w:hAnsi="Helvetica" w:cs="Arial"/>
                <w:b/>
                <w:bCs/>
                <w:iCs/>
                <w:sz w:val="32"/>
                <w:szCs w:val="32"/>
                <w:lang w:eastAsia="en-US"/>
              </w:rPr>
              <w:t>have to</w:t>
            </w:r>
            <w:proofErr w:type="gramEnd"/>
            <w:r w:rsidRPr="00D23345">
              <w:rPr>
                <w:rFonts w:ascii="Helvetica" w:eastAsia="Times New Roman" w:hAnsi="Helvetica" w:cs="Arial"/>
                <w:b/>
                <w:bCs/>
                <w:iCs/>
                <w:sz w:val="32"/>
                <w:szCs w:val="32"/>
                <w:lang w:eastAsia="en-US"/>
              </w:rPr>
              <w:t xml:space="preserve"> help a patient with vague, ambiguous complaints, uncertainty paralyses me</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69AB0067"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603B556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5F47E5B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6443CDFB"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1841FABD"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5F5D4F96"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5B9D95F3"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31</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78E68B6"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When things are chaotic at </w:t>
            </w:r>
            <w:proofErr w:type="gramStart"/>
            <w:r w:rsidRPr="00D23345">
              <w:rPr>
                <w:rFonts w:ascii="Helvetica" w:eastAsia="Times New Roman" w:hAnsi="Helvetica" w:cs="Arial"/>
                <w:b/>
                <w:bCs/>
                <w:iCs/>
                <w:sz w:val="32"/>
                <w:szCs w:val="32"/>
                <w:lang w:eastAsia="en-US"/>
              </w:rPr>
              <w:t>work</w:t>
            </w:r>
            <w:proofErr w:type="gramEnd"/>
            <w:r w:rsidRPr="00D23345">
              <w:rPr>
                <w:rFonts w:ascii="Helvetica" w:eastAsia="Times New Roman" w:hAnsi="Helvetica" w:cs="Arial"/>
                <w:b/>
                <w:bCs/>
                <w:iCs/>
                <w:sz w:val="32"/>
                <w:szCs w:val="32"/>
                <w:lang w:eastAsia="en-US"/>
              </w:rPr>
              <w:t xml:space="preserve"> I will try to regain control</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3D53FB5D"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9DEF22E"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58FDAEEB"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172C4FE8"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1A02254A"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17FAC570"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19C3272E"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32</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6EC2C296"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 xml:space="preserve">I tend to give up easily when I don't clearly understand a situation </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40AFDB25"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3576EE96"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2EABC9A9"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0F6411B8"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0D087199"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0AFE0BC9"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D9D9D9"/>
            <w:vAlign w:val="center"/>
          </w:tcPr>
          <w:p w14:paraId="0A751EC6"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33</w:t>
            </w:r>
          </w:p>
        </w:tc>
        <w:tc>
          <w:tcPr>
            <w:tcW w:w="0" w:type="auto"/>
            <w:tcBorders>
              <w:top w:val="single" w:sz="24" w:space="0" w:color="auto"/>
              <w:left w:val="nil"/>
              <w:bottom w:val="single" w:sz="24" w:space="0" w:color="auto"/>
              <w:right w:val="single" w:sz="24" w:space="0" w:color="auto"/>
            </w:tcBorders>
            <w:shd w:val="clear" w:color="auto" w:fill="D9D9D9"/>
            <w:vAlign w:val="center"/>
          </w:tcPr>
          <w:p w14:paraId="4A2A578A"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When there is a lot of patient variety at work, I function well</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556D1928"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556AED1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215A7B4"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13CF67E7"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16D1D5A6" w14:textId="77777777" w:rsidR="005B1E6A" w:rsidRPr="00D23345" w:rsidRDefault="005B1E6A" w:rsidP="00EB3D7A">
            <w:pPr>
              <w:jc w:val="center"/>
              <w:rPr>
                <w:rFonts w:ascii="Helvetica" w:eastAsia="Times New Roman" w:hAnsi="Helvetica"/>
                <w:b/>
                <w:bCs/>
                <w:color w:val="FFFFFF"/>
                <w:sz w:val="29"/>
                <w:szCs w:val="32"/>
                <w:lang w:eastAsia="en-US"/>
              </w:rPr>
            </w:pPr>
          </w:p>
        </w:tc>
      </w:tr>
      <w:tr w:rsidR="005B1E6A" w:rsidRPr="00D23345" w14:paraId="15807408" w14:textId="77777777" w:rsidTr="00EB3D7A">
        <w:trPr>
          <w:trHeight w:val="1134"/>
        </w:trPr>
        <w:tc>
          <w:tcPr>
            <w:tcW w:w="0" w:type="auto"/>
            <w:tcBorders>
              <w:top w:val="single" w:sz="24" w:space="0" w:color="auto"/>
              <w:left w:val="single" w:sz="24" w:space="0" w:color="auto"/>
              <w:bottom w:val="single" w:sz="24" w:space="0" w:color="auto"/>
              <w:right w:val="nil"/>
            </w:tcBorders>
            <w:shd w:val="clear" w:color="auto" w:fill="FFFFFF"/>
            <w:vAlign w:val="center"/>
          </w:tcPr>
          <w:p w14:paraId="4F16E6A0" w14:textId="77777777" w:rsidR="005B1E6A" w:rsidRPr="00D23345" w:rsidRDefault="005B1E6A" w:rsidP="00EB3D7A">
            <w:pPr>
              <w:spacing w:line="360" w:lineRule="auto"/>
              <w:jc w:val="center"/>
              <w:rPr>
                <w:rFonts w:ascii="Helvetica" w:eastAsia="Times New Roman" w:hAnsi="Helvetica" w:cs="Arial"/>
                <w:b/>
                <w:bCs/>
                <w:iCs/>
                <w:sz w:val="30"/>
                <w:szCs w:val="30"/>
                <w:lang w:eastAsia="en-US"/>
              </w:rPr>
            </w:pPr>
            <w:r w:rsidRPr="00D23345">
              <w:rPr>
                <w:rFonts w:ascii="Helvetica" w:eastAsia="Times New Roman" w:hAnsi="Helvetica" w:cs="Arial"/>
                <w:b/>
                <w:bCs/>
                <w:iCs/>
                <w:sz w:val="30"/>
                <w:szCs w:val="30"/>
                <w:lang w:eastAsia="en-US"/>
              </w:rPr>
              <w:t>34</w:t>
            </w:r>
          </w:p>
        </w:tc>
        <w:tc>
          <w:tcPr>
            <w:tcW w:w="0" w:type="auto"/>
            <w:tcBorders>
              <w:top w:val="single" w:sz="24" w:space="0" w:color="auto"/>
              <w:left w:val="nil"/>
              <w:bottom w:val="single" w:sz="24" w:space="0" w:color="auto"/>
              <w:right w:val="single" w:sz="24" w:space="0" w:color="auto"/>
            </w:tcBorders>
            <w:shd w:val="clear" w:color="auto" w:fill="FFFFFF"/>
            <w:vAlign w:val="center"/>
          </w:tcPr>
          <w:p w14:paraId="3C9A6257" w14:textId="77777777" w:rsidR="005B1E6A" w:rsidRPr="00D23345" w:rsidRDefault="005B1E6A" w:rsidP="00EB3D7A">
            <w:pPr>
              <w:spacing w:line="360" w:lineRule="auto"/>
              <w:rPr>
                <w:rFonts w:ascii="Helvetica" w:eastAsia="Times New Roman" w:hAnsi="Helvetica"/>
                <w:b/>
                <w:bCs/>
                <w:iCs/>
                <w:sz w:val="32"/>
                <w:szCs w:val="32"/>
                <w:lang w:eastAsia="en-US"/>
              </w:rPr>
            </w:pPr>
            <w:r w:rsidRPr="00D23345">
              <w:rPr>
                <w:rFonts w:ascii="Helvetica" w:eastAsia="Times New Roman" w:hAnsi="Helvetica" w:cs="Arial"/>
                <w:b/>
                <w:bCs/>
                <w:iCs/>
                <w:sz w:val="32"/>
                <w:szCs w:val="32"/>
                <w:lang w:eastAsia="en-US"/>
              </w:rPr>
              <w:t>It gets me down working in an environment which is constantly changing</w:t>
            </w:r>
          </w:p>
        </w:tc>
        <w:tc>
          <w:tcPr>
            <w:tcW w:w="0" w:type="auto"/>
            <w:tcBorders>
              <w:top w:val="single" w:sz="24" w:space="0" w:color="auto"/>
              <w:left w:val="single" w:sz="24" w:space="0" w:color="auto"/>
              <w:bottom w:val="single" w:sz="24" w:space="0" w:color="auto"/>
              <w:right w:val="single" w:sz="24" w:space="0" w:color="auto"/>
            </w:tcBorders>
            <w:shd w:val="clear" w:color="auto" w:fill="F2F2F2"/>
            <w:vAlign w:val="center"/>
          </w:tcPr>
          <w:p w14:paraId="09BB71C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D9D9D9"/>
            <w:vAlign w:val="center"/>
          </w:tcPr>
          <w:p w14:paraId="7707E442"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BFBFBF"/>
            <w:vAlign w:val="center"/>
          </w:tcPr>
          <w:p w14:paraId="04CCAE71" w14:textId="77777777" w:rsidR="005B1E6A" w:rsidRPr="00D23345" w:rsidRDefault="005B1E6A" w:rsidP="00EB3D7A">
            <w:pPr>
              <w:jc w:val="center"/>
              <w:rPr>
                <w:rFonts w:ascii="Helvetica" w:eastAsia="Times New Roman" w:hAnsi="Helvetica"/>
                <w:b/>
                <w:bCs/>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A6A6A6"/>
            <w:vAlign w:val="center"/>
          </w:tcPr>
          <w:p w14:paraId="3B4CDF45" w14:textId="77777777" w:rsidR="005B1E6A" w:rsidRPr="00D23345" w:rsidRDefault="005B1E6A" w:rsidP="00EB3D7A">
            <w:pPr>
              <w:jc w:val="center"/>
              <w:rPr>
                <w:rFonts w:ascii="Helvetica" w:eastAsia="Times New Roman" w:hAnsi="Helvetica"/>
                <w:b/>
                <w:bCs/>
                <w:color w:val="FFFFFF"/>
                <w:sz w:val="29"/>
                <w:szCs w:val="32"/>
                <w:lang w:eastAsia="en-US"/>
              </w:rPr>
            </w:pPr>
          </w:p>
        </w:tc>
        <w:tc>
          <w:tcPr>
            <w:tcW w:w="0" w:type="auto"/>
            <w:tcBorders>
              <w:top w:val="single" w:sz="24" w:space="0" w:color="auto"/>
              <w:left w:val="single" w:sz="24" w:space="0" w:color="auto"/>
              <w:bottom w:val="single" w:sz="24" w:space="0" w:color="auto"/>
              <w:right w:val="single" w:sz="24" w:space="0" w:color="auto"/>
            </w:tcBorders>
            <w:shd w:val="clear" w:color="auto" w:fill="808080"/>
            <w:vAlign w:val="center"/>
          </w:tcPr>
          <w:p w14:paraId="0F1E3914" w14:textId="77777777" w:rsidR="005B1E6A" w:rsidRPr="00D23345" w:rsidRDefault="005B1E6A" w:rsidP="00EB3D7A">
            <w:pPr>
              <w:jc w:val="center"/>
              <w:rPr>
                <w:rFonts w:ascii="Helvetica" w:eastAsia="Times New Roman" w:hAnsi="Helvetica"/>
                <w:b/>
                <w:bCs/>
                <w:color w:val="FFFFFF"/>
                <w:sz w:val="29"/>
                <w:szCs w:val="32"/>
                <w:lang w:eastAsia="en-US"/>
              </w:rPr>
            </w:pPr>
          </w:p>
        </w:tc>
      </w:tr>
    </w:tbl>
    <w:p w14:paraId="7BF0207C"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61B1D1F" w14:textId="77777777" w:rsidR="005B1E6A" w:rsidRPr="00D23345" w:rsidRDefault="005B1E6A" w:rsidP="005B1E6A">
      <w:pPr>
        <w:spacing w:after="160" w:line="300" w:lineRule="auto"/>
        <w:rPr>
          <w:rFonts w:ascii="Helvetica" w:eastAsia="Times New Roman" w:hAnsi="Helvetica"/>
          <w:b/>
          <w:bCs/>
          <w:sz w:val="51"/>
          <w:szCs w:val="18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193913A4"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3DB34B34"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2258CE74"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3F4F356"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2727F0C0"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24BCCAB"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Part III</w:t>
      </w:r>
    </w:p>
    <w:p w14:paraId="70F78A91" w14:textId="77777777" w:rsidR="005B1E6A" w:rsidRPr="00D23345" w:rsidRDefault="005B1E6A" w:rsidP="005B1E6A">
      <w:pPr>
        <w:spacing w:after="160" w:line="300" w:lineRule="auto"/>
        <w:jc w:val="center"/>
        <w:rPr>
          <w:rFonts w:ascii="Helvetica" w:eastAsia="Times New Roman" w:hAnsi="Helvetica"/>
          <w:b/>
          <w:bCs/>
          <w:sz w:val="72"/>
          <w:szCs w:val="240"/>
          <w:lang w:eastAsia="en-US"/>
        </w:rPr>
      </w:pPr>
      <w:r w:rsidRPr="00D23345">
        <w:rPr>
          <w:rFonts w:ascii="Helvetica" w:eastAsia="Times New Roman" w:hAnsi="Helvetica"/>
          <w:b/>
          <w:bCs/>
          <w:sz w:val="72"/>
          <w:szCs w:val="240"/>
          <w:lang w:eastAsia="en-US"/>
        </w:rPr>
        <w:t>Personality &amp; work life</w:t>
      </w:r>
    </w:p>
    <w:p w14:paraId="638BE3B2" w14:textId="77777777" w:rsidR="005B1E6A" w:rsidRPr="00D23345" w:rsidRDefault="005B1E6A" w:rsidP="005B1E6A">
      <w:pPr>
        <w:spacing w:after="160" w:line="300" w:lineRule="auto"/>
        <w:jc w:val="center"/>
        <w:rPr>
          <w:rFonts w:ascii="Helvetica" w:eastAsia="Times New Roman" w:hAnsi="Helvetica"/>
          <w:b/>
          <w:bCs/>
          <w:sz w:val="36"/>
          <w:szCs w:val="72"/>
          <w:lang w:eastAsia="en-US"/>
        </w:rPr>
      </w:pPr>
      <w:r w:rsidRPr="00D23345">
        <w:rPr>
          <w:rFonts w:ascii="Helvetica" w:eastAsia="Times New Roman" w:hAnsi="Helvetica"/>
          <w:b/>
          <w:bCs/>
          <w:sz w:val="36"/>
          <w:szCs w:val="72"/>
          <w:lang w:eastAsia="en-US"/>
        </w:rPr>
        <w:t>24 items, ~2-3 minutes</w:t>
      </w:r>
    </w:p>
    <w:p w14:paraId="08AB09CC"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24A37A54"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2E98AA3B"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31C75860"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7962488"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66043E16" w14:textId="77777777" w:rsidR="005B1E6A" w:rsidRPr="00D23345" w:rsidRDefault="005B1E6A" w:rsidP="005B1E6A">
      <w:pPr>
        <w:spacing w:after="160" w:line="300" w:lineRule="auto"/>
        <w:rPr>
          <w:rFonts w:ascii="Helvetica" w:eastAsia="Times New Roman" w:hAnsi="Helvetica"/>
          <w:b/>
          <w:bCs/>
          <w:sz w:val="51"/>
          <w:szCs w:val="180"/>
          <w:lang w:eastAsia="en-US"/>
        </w:rPr>
      </w:pPr>
    </w:p>
    <w:p w14:paraId="4BCEB32C" w14:textId="77777777" w:rsidR="005B1E6A" w:rsidRPr="00D23345" w:rsidRDefault="005B1E6A" w:rsidP="005B1E6A">
      <w:pPr>
        <w:spacing w:after="160" w:line="300" w:lineRule="auto"/>
        <w:rPr>
          <w:rFonts w:ascii="Helvetica" w:eastAsia="Times New Roman" w:hAnsi="Helvetica"/>
          <w:b/>
          <w:bCs/>
          <w:sz w:val="51"/>
          <w:szCs w:val="18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tbl>
      <w:tblPr>
        <w:tblStyle w:val="TableGrid2"/>
        <w:tblpPr w:leftFromText="180" w:rightFromText="180" w:vertAnchor="page" w:horzAnchor="margin" w:tblpXSpec="center" w:tblpY="1316"/>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566"/>
        <w:gridCol w:w="3940"/>
        <w:gridCol w:w="4667"/>
      </w:tblGrid>
      <w:tr w:rsidR="005B1E6A" w:rsidRPr="00D23345" w14:paraId="273AB2A2" w14:textId="77777777" w:rsidTr="00EB3D7A">
        <w:trPr>
          <w:trHeight w:val="1020"/>
        </w:trPr>
        <w:tc>
          <w:tcPr>
            <w:tcW w:w="566" w:type="dxa"/>
            <w:tcBorders>
              <w:right w:val="nil"/>
            </w:tcBorders>
            <w:shd w:val="clear" w:color="auto" w:fill="D9D9D9"/>
            <w:vAlign w:val="center"/>
          </w:tcPr>
          <w:p w14:paraId="53BC8F60" w14:textId="77777777" w:rsidR="005B1E6A" w:rsidRPr="00D23345" w:rsidRDefault="005B1E6A" w:rsidP="00EB3D7A">
            <w:pPr>
              <w:spacing w:line="276" w:lineRule="auto"/>
              <w:jc w:val="center"/>
              <w:rPr>
                <w:rFonts w:ascii="Helvetica" w:eastAsia="Times New Roman" w:hAnsi="Helvetica" w:cs="Arial"/>
                <w:b/>
                <w:bCs/>
                <w:iCs/>
                <w:color w:val="000000"/>
                <w:sz w:val="32"/>
                <w:szCs w:val="32"/>
                <w:lang w:eastAsia="en-US"/>
              </w:rPr>
            </w:pPr>
            <w:r w:rsidRPr="00D23345">
              <w:rPr>
                <w:rFonts w:ascii="Helvetica" w:eastAsia="Times New Roman" w:hAnsi="Helvetica" w:cs="Arial"/>
                <w:b/>
                <w:bCs/>
                <w:iCs/>
                <w:color w:val="000000"/>
                <w:sz w:val="32"/>
                <w:szCs w:val="32"/>
                <w:lang w:eastAsia="en-US"/>
              </w:rPr>
              <w:lastRenderedPageBreak/>
              <w:t>1</w:t>
            </w:r>
          </w:p>
        </w:tc>
        <w:tc>
          <w:tcPr>
            <w:tcW w:w="8607" w:type="dxa"/>
            <w:gridSpan w:val="2"/>
            <w:tcBorders>
              <w:left w:val="nil"/>
              <w:bottom w:val="single" w:sz="24" w:space="0" w:color="auto"/>
            </w:tcBorders>
            <w:shd w:val="clear" w:color="auto" w:fill="D9D9D9"/>
            <w:vAlign w:val="center"/>
          </w:tcPr>
          <w:p w14:paraId="03D54167" w14:textId="77777777" w:rsidR="005B1E6A" w:rsidRPr="00D23345" w:rsidRDefault="005B1E6A" w:rsidP="00EB3D7A">
            <w:pPr>
              <w:spacing w:line="276"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 xml:space="preserve">In your career, have you been involved in a patient safety incident (or near miss) which has had long lasting, negative emotional impact on you? </w:t>
            </w:r>
          </w:p>
        </w:tc>
      </w:tr>
      <w:tr w:rsidR="005B1E6A" w:rsidRPr="00D23345" w14:paraId="1C6B3358" w14:textId="77777777" w:rsidTr="00EB3D7A">
        <w:trPr>
          <w:trHeight w:val="95"/>
        </w:trPr>
        <w:tc>
          <w:tcPr>
            <w:tcW w:w="566" w:type="dxa"/>
            <w:tcBorders>
              <w:right w:val="nil"/>
            </w:tcBorders>
            <w:shd w:val="clear" w:color="auto" w:fill="F2F2F2"/>
            <w:vAlign w:val="center"/>
          </w:tcPr>
          <w:p w14:paraId="11E3BCC2" w14:textId="77777777" w:rsidR="005B1E6A" w:rsidRPr="00D23345" w:rsidRDefault="005B1E6A" w:rsidP="00EB3D7A">
            <w:pPr>
              <w:spacing w:line="276" w:lineRule="auto"/>
              <w:jc w:val="center"/>
              <w:rPr>
                <w:rFonts w:ascii="Helvetica" w:eastAsia="Times New Roman" w:hAnsi="Helvetica" w:cs="Arial"/>
                <w:b/>
                <w:bCs/>
                <w:iCs/>
                <w:color w:val="000000"/>
                <w:sz w:val="32"/>
                <w:szCs w:val="32"/>
                <w:lang w:eastAsia="en-US"/>
              </w:rPr>
            </w:pPr>
          </w:p>
        </w:tc>
        <w:tc>
          <w:tcPr>
            <w:tcW w:w="3940" w:type="dxa"/>
            <w:tcBorders>
              <w:left w:val="nil"/>
              <w:bottom w:val="single" w:sz="24" w:space="0" w:color="auto"/>
            </w:tcBorders>
            <w:shd w:val="clear" w:color="auto" w:fill="F2F2F2"/>
            <w:vAlign w:val="center"/>
          </w:tcPr>
          <w:p w14:paraId="68CD1206" w14:textId="77777777" w:rsidR="005B1E6A" w:rsidRPr="00D23345" w:rsidRDefault="005B1E6A" w:rsidP="00EB3D7A">
            <w:pPr>
              <w:spacing w:line="276" w:lineRule="auto"/>
              <w:rPr>
                <w:rFonts w:ascii="Helvetica" w:eastAsia="Times New Roman" w:hAnsi="Helvetica" w:cs="Arial"/>
                <w:b/>
                <w:bCs/>
                <w:iCs/>
                <w:color w:val="000000"/>
                <w:sz w:val="28"/>
                <w:szCs w:val="28"/>
                <w:lang w:eastAsia="en-US"/>
              </w:rPr>
            </w:pPr>
            <w:r w:rsidRPr="00D23345">
              <w:rPr>
                <w:rFonts w:ascii="Helvetica" w:eastAsia="Times New Roman" w:hAnsi="Helvetica" w:cs="Arial"/>
                <w:b/>
                <w:bCs/>
                <w:iCs/>
                <w:color w:val="000000"/>
                <w:sz w:val="40"/>
                <w:szCs w:val="40"/>
                <w:lang w:eastAsia="en-US"/>
              </w:rPr>
              <w:t xml:space="preserve">Yes                  </w:t>
            </w:r>
          </w:p>
        </w:tc>
        <w:tc>
          <w:tcPr>
            <w:tcW w:w="4667" w:type="dxa"/>
            <w:tcBorders>
              <w:left w:val="nil"/>
              <w:bottom w:val="single" w:sz="24" w:space="0" w:color="auto"/>
            </w:tcBorders>
            <w:shd w:val="clear" w:color="auto" w:fill="D9D9D9"/>
            <w:vAlign w:val="center"/>
          </w:tcPr>
          <w:p w14:paraId="1E396F2F" w14:textId="77777777" w:rsidR="005B1E6A" w:rsidRPr="00D23345" w:rsidRDefault="005B1E6A" w:rsidP="00EB3D7A">
            <w:pPr>
              <w:spacing w:line="276" w:lineRule="auto"/>
              <w:rPr>
                <w:rFonts w:ascii="Helvetica" w:eastAsia="Times New Roman" w:hAnsi="Helvetica" w:cs="Arial"/>
                <w:b/>
                <w:bCs/>
                <w:iCs/>
                <w:color w:val="000000"/>
                <w:sz w:val="28"/>
                <w:szCs w:val="28"/>
                <w:lang w:eastAsia="en-US"/>
              </w:rPr>
            </w:pPr>
            <w:r w:rsidRPr="00D23345">
              <w:rPr>
                <w:rFonts w:ascii="Helvetica" w:eastAsia="Times New Roman" w:hAnsi="Helvetica" w:cs="Arial"/>
                <w:b/>
                <w:bCs/>
                <w:iCs/>
                <w:color w:val="000000"/>
                <w:sz w:val="40"/>
                <w:szCs w:val="40"/>
                <w:lang w:eastAsia="en-US"/>
              </w:rPr>
              <w:t>No</w:t>
            </w:r>
          </w:p>
        </w:tc>
      </w:tr>
    </w:tbl>
    <w:tbl>
      <w:tblPr>
        <w:tblStyle w:val="TableGrid2"/>
        <w:tblpPr w:leftFromText="180" w:rightFromText="180" w:vertAnchor="page" w:horzAnchor="margin" w:tblpXSpec="center" w:tblpY="6481"/>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566"/>
        <w:gridCol w:w="7900"/>
        <w:gridCol w:w="707"/>
      </w:tblGrid>
      <w:tr w:rsidR="005B1E6A" w:rsidRPr="00D23345" w14:paraId="6CA306CD" w14:textId="77777777" w:rsidTr="00EB3D7A">
        <w:trPr>
          <w:trHeight w:val="444"/>
        </w:trPr>
        <w:tc>
          <w:tcPr>
            <w:tcW w:w="566" w:type="dxa"/>
            <w:tcBorders>
              <w:right w:val="nil"/>
            </w:tcBorders>
            <w:shd w:val="clear" w:color="auto" w:fill="D9D9D9"/>
            <w:vAlign w:val="center"/>
          </w:tcPr>
          <w:p w14:paraId="579D8591" w14:textId="77777777" w:rsidR="005B1E6A" w:rsidRPr="00D23345" w:rsidRDefault="005B1E6A" w:rsidP="00EB3D7A">
            <w:pPr>
              <w:spacing w:line="360" w:lineRule="auto"/>
              <w:jc w:val="center"/>
              <w:rPr>
                <w:rFonts w:ascii="Helvetica" w:eastAsia="Times New Roman" w:hAnsi="Helvetica" w:cs="Helvetica"/>
                <w:b/>
                <w:bCs/>
                <w:sz w:val="40"/>
                <w:szCs w:val="40"/>
                <w:lang w:eastAsia="en-US"/>
              </w:rPr>
            </w:pPr>
            <w:r w:rsidRPr="00D23345">
              <w:rPr>
                <w:rFonts w:ascii="Helvetica" w:eastAsia="Times New Roman" w:hAnsi="Helvetica" w:cs="Helvetica"/>
                <w:b/>
                <w:bCs/>
                <w:sz w:val="32"/>
                <w:szCs w:val="32"/>
                <w:lang w:eastAsia="en-US"/>
              </w:rPr>
              <w:t>3</w:t>
            </w:r>
          </w:p>
        </w:tc>
        <w:tc>
          <w:tcPr>
            <w:tcW w:w="8607" w:type="dxa"/>
            <w:gridSpan w:val="2"/>
            <w:tcBorders>
              <w:left w:val="nil"/>
            </w:tcBorders>
            <w:shd w:val="clear" w:color="auto" w:fill="D9D9D9"/>
            <w:vAlign w:val="center"/>
          </w:tcPr>
          <w:p w14:paraId="5119FA45" w14:textId="77777777" w:rsidR="005B1E6A" w:rsidRPr="00D23345" w:rsidRDefault="005B1E6A" w:rsidP="00EB3D7A">
            <w:pPr>
              <w:spacing w:before="120" w:line="360" w:lineRule="auto"/>
              <w:rPr>
                <w:rFonts w:ascii="Helvetica" w:eastAsia="Times New Roman" w:hAnsi="Helvetica" w:cs="Helvetica"/>
                <w:b/>
                <w:bCs/>
                <w:sz w:val="40"/>
                <w:szCs w:val="40"/>
                <w:lang w:eastAsia="en-US"/>
              </w:rPr>
            </w:pPr>
            <w:r w:rsidRPr="00D23345">
              <w:rPr>
                <w:rFonts w:ascii="Helvetica" w:eastAsia="Times New Roman" w:hAnsi="Helvetica" w:cs="Helvetica"/>
                <w:b/>
                <w:bCs/>
                <w:sz w:val="32"/>
                <w:szCs w:val="32"/>
                <w:lang w:eastAsia="en-US"/>
              </w:rPr>
              <w:t xml:space="preserve">Please tick next the </w:t>
            </w:r>
            <w:r w:rsidRPr="00D23345">
              <w:rPr>
                <w:rFonts w:ascii="Helvetica" w:eastAsia="Times New Roman" w:hAnsi="Helvetica" w:cs="Helvetica"/>
                <w:b/>
                <w:bCs/>
                <w:sz w:val="32"/>
                <w:szCs w:val="32"/>
                <w:u w:val="single"/>
                <w:lang w:eastAsia="en-US"/>
              </w:rPr>
              <w:t>one</w:t>
            </w:r>
            <w:r w:rsidRPr="00D23345">
              <w:rPr>
                <w:rFonts w:ascii="Helvetica" w:eastAsia="Times New Roman" w:hAnsi="Helvetica" w:cs="Helvetica"/>
                <w:b/>
                <w:bCs/>
                <w:sz w:val="32"/>
                <w:szCs w:val="32"/>
                <w:lang w:eastAsia="en-US"/>
              </w:rPr>
              <w:t xml:space="preserve"> statement you identify with most…</w:t>
            </w:r>
          </w:p>
        </w:tc>
      </w:tr>
      <w:tr w:rsidR="005B1E6A" w:rsidRPr="00D23345" w14:paraId="405F946B" w14:textId="77777777" w:rsidTr="00EB3D7A">
        <w:trPr>
          <w:trHeight w:val="444"/>
        </w:trPr>
        <w:tc>
          <w:tcPr>
            <w:tcW w:w="8466" w:type="dxa"/>
            <w:gridSpan w:val="2"/>
            <w:shd w:val="clear" w:color="auto" w:fill="F2F2F2"/>
            <w:vAlign w:val="center"/>
          </w:tcPr>
          <w:p w14:paraId="4548C93A"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enjoy my work. I have no symptoms of burnout.</w:t>
            </w:r>
          </w:p>
        </w:tc>
        <w:tc>
          <w:tcPr>
            <w:tcW w:w="707" w:type="dxa"/>
            <w:shd w:val="clear" w:color="auto" w:fill="F2F2F2"/>
            <w:vAlign w:val="center"/>
          </w:tcPr>
          <w:p w14:paraId="145C9F7F"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2A1B87AC" w14:textId="77777777" w:rsidTr="00EB3D7A">
        <w:trPr>
          <w:trHeight w:val="444"/>
        </w:trPr>
        <w:tc>
          <w:tcPr>
            <w:tcW w:w="8466" w:type="dxa"/>
            <w:gridSpan w:val="2"/>
            <w:shd w:val="clear" w:color="auto" w:fill="D9D9D9"/>
            <w:vAlign w:val="center"/>
          </w:tcPr>
          <w:p w14:paraId="2DCD9913"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Occasionally I am under stress, and I don’t always have as much energy as I once did, but I don’t feel burned out.</w:t>
            </w:r>
          </w:p>
        </w:tc>
        <w:tc>
          <w:tcPr>
            <w:tcW w:w="707" w:type="dxa"/>
            <w:shd w:val="clear" w:color="auto" w:fill="FFFFFF"/>
            <w:vAlign w:val="center"/>
          </w:tcPr>
          <w:p w14:paraId="43763D54"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582D6299" w14:textId="77777777" w:rsidTr="00EB3D7A">
        <w:trPr>
          <w:trHeight w:val="444"/>
        </w:trPr>
        <w:tc>
          <w:tcPr>
            <w:tcW w:w="8466" w:type="dxa"/>
            <w:gridSpan w:val="2"/>
            <w:shd w:val="clear" w:color="auto" w:fill="BFBFBF"/>
            <w:vAlign w:val="center"/>
          </w:tcPr>
          <w:p w14:paraId="7D30A83F"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 xml:space="preserve">I am </w:t>
            </w:r>
            <w:proofErr w:type="gramStart"/>
            <w:r w:rsidRPr="00D23345">
              <w:rPr>
                <w:rFonts w:ascii="Helvetica" w:eastAsia="Times New Roman" w:hAnsi="Helvetica" w:cs="Helvetica"/>
                <w:b/>
                <w:bCs/>
                <w:sz w:val="32"/>
                <w:szCs w:val="32"/>
                <w:lang w:eastAsia="en-US"/>
              </w:rPr>
              <w:t>definitely burning</w:t>
            </w:r>
            <w:proofErr w:type="gramEnd"/>
            <w:r w:rsidRPr="00D23345">
              <w:rPr>
                <w:rFonts w:ascii="Helvetica" w:eastAsia="Times New Roman" w:hAnsi="Helvetica" w:cs="Helvetica"/>
                <w:b/>
                <w:bCs/>
                <w:sz w:val="32"/>
                <w:szCs w:val="32"/>
                <w:lang w:eastAsia="en-US"/>
              </w:rPr>
              <w:t xml:space="preserve"> out and have one or more symptoms of burnout, such as physical and emotional exhaustion.</w:t>
            </w:r>
          </w:p>
        </w:tc>
        <w:tc>
          <w:tcPr>
            <w:tcW w:w="707" w:type="dxa"/>
            <w:shd w:val="clear" w:color="auto" w:fill="FFFFFF"/>
            <w:vAlign w:val="center"/>
          </w:tcPr>
          <w:p w14:paraId="4EB38620"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71911DE1" w14:textId="77777777" w:rsidTr="00EB3D7A">
        <w:trPr>
          <w:trHeight w:val="444"/>
        </w:trPr>
        <w:tc>
          <w:tcPr>
            <w:tcW w:w="8466" w:type="dxa"/>
            <w:gridSpan w:val="2"/>
            <w:shd w:val="clear" w:color="auto" w:fill="A6A6A6"/>
            <w:vAlign w:val="center"/>
          </w:tcPr>
          <w:p w14:paraId="602C73C7" w14:textId="77777777" w:rsidR="005B1E6A" w:rsidRPr="00D23345" w:rsidRDefault="005B1E6A" w:rsidP="00EB3D7A">
            <w:pPr>
              <w:spacing w:before="120" w:line="360" w:lineRule="auto"/>
              <w:rPr>
                <w:rFonts w:ascii="Helvetica" w:eastAsia="Times New Roman" w:hAnsi="Helvetica" w:cs="Helvetica"/>
                <w:b/>
                <w:bCs/>
                <w:color w:val="FFFFFF"/>
                <w:sz w:val="32"/>
                <w:szCs w:val="32"/>
                <w:lang w:eastAsia="en-US"/>
              </w:rPr>
            </w:pPr>
            <w:r w:rsidRPr="00D23345">
              <w:rPr>
                <w:rFonts w:ascii="Helvetica" w:eastAsia="Times New Roman" w:hAnsi="Helvetica" w:cs="Helvetica"/>
                <w:b/>
                <w:bCs/>
                <w:color w:val="FFFFFF"/>
                <w:sz w:val="32"/>
                <w:szCs w:val="32"/>
                <w:lang w:eastAsia="en-US"/>
              </w:rPr>
              <w:t>The symptoms of burnout that I’m experiencing won’t go away. I think about frustration at work a lot.</w:t>
            </w:r>
          </w:p>
        </w:tc>
        <w:tc>
          <w:tcPr>
            <w:tcW w:w="707" w:type="dxa"/>
            <w:shd w:val="clear" w:color="auto" w:fill="FFFFFF"/>
            <w:vAlign w:val="center"/>
          </w:tcPr>
          <w:p w14:paraId="24627E39"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6B465DEF" w14:textId="77777777" w:rsidTr="00EB3D7A">
        <w:trPr>
          <w:trHeight w:val="444"/>
        </w:trPr>
        <w:tc>
          <w:tcPr>
            <w:tcW w:w="8466" w:type="dxa"/>
            <w:gridSpan w:val="2"/>
            <w:shd w:val="clear" w:color="auto" w:fill="808080"/>
            <w:vAlign w:val="center"/>
          </w:tcPr>
          <w:p w14:paraId="67344463" w14:textId="77777777" w:rsidR="005B1E6A" w:rsidRPr="00D23345" w:rsidRDefault="005B1E6A" w:rsidP="00EB3D7A">
            <w:pPr>
              <w:spacing w:before="120" w:line="360" w:lineRule="auto"/>
              <w:rPr>
                <w:rFonts w:ascii="Helvetica" w:eastAsia="Times New Roman" w:hAnsi="Helvetica" w:cs="Helvetica"/>
                <w:b/>
                <w:bCs/>
                <w:color w:val="FFFFFF"/>
                <w:sz w:val="32"/>
                <w:szCs w:val="32"/>
                <w:lang w:eastAsia="en-US"/>
              </w:rPr>
            </w:pPr>
            <w:r w:rsidRPr="00D23345">
              <w:rPr>
                <w:rFonts w:ascii="Helvetica" w:eastAsia="Times New Roman" w:hAnsi="Helvetica" w:cs="Helvetica"/>
                <w:b/>
                <w:bCs/>
                <w:color w:val="FFFFFF"/>
                <w:sz w:val="32"/>
                <w:szCs w:val="32"/>
                <w:lang w:eastAsia="en-US"/>
              </w:rPr>
              <w:t>I feel completely burned out and often wonder if I can go on. I am at the point where I may need some changes or may need to seek some sort of help.</w:t>
            </w:r>
          </w:p>
        </w:tc>
        <w:tc>
          <w:tcPr>
            <w:tcW w:w="707" w:type="dxa"/>
            <w:shd w:val="clear" w:color="auto" w:fill="FFFFFF"/>
            <w:vAlign w:val="center"/>
          </w:tcPr>
          <w:p w14:paraId="5B306959"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bl>
    <w:tbl>
      <w:tblPr>
        <w:tblStyle w:val="TableGrid2"/>
        <w:tblpPr w:leftFromText="180" w:rightFromText="180" w:vertAnchor="page" w:horzAnchor="margin" w:tblpXSpec="center" w:tblpY="4047"/>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566"/>
        <w:gridCol w:w="373"/>
        <w:gridCol w:w="914"/>
        <w:gridCol w:w="909"/>
        <w:gridCol w:w="914"/>
        <w:gridCol w:w="910"/>
        <w:gridCol w:w="917"/>
        <w:gridCol w:w="918"/>
        <w:gridCol w:w="917"/>
        <w:gridCol w:w="917"/>
        <w:gridCol w:w="918"/>
      </w:tblGrid>
      <w:tr w:rsidR="005B1E6A" w:rsidRPr="00D23345" w14:paraId="263ECD0E" w14:textId="77777777" w:rsidTr="00EB3D7A">
        <w:trPr>
          <w:trHeight w:val="1020"/>
        </w:trPr>
        <w:tc>
          <w:tcPr>
            <w:tcW w:w="566" w:type="dxa"/>
            <w:tcBorders>
              <w:right w:val="nil"/>
            </w:tcBorders>
            <w:shd w:val="clear" w:color="auto" w:fill="D9D9D9"/>
            <w:vAlign w:val="center"/>
          </w:tcPr>
          <w:p w14:paraId="058E9B87" w14:textId="77777777" w:rsidR="005B1E6A" w:rsidRPr="00D23345" w:rsidRDefault="005B1E6A" w:rsidP="00EB3D7A">
            <w:pPr>
              <w:spacing w:line="276" w:lineRule="auto"/>
              <w:jc w:val="center"/>
              <w:rPr>
                <w:rFonts w:ascii="Helvetica" w:eastAsia="Times New Roman" w:hAnsi="Helvetica" w:cs="Arial"/>
                <w:b/>
                <w:bCs/>
                <w:iCs/>
                <w:color w:val="000000"/>
                <w:sz w:val="32"/>
                <w:szCs w:val="32"/>
                <w:lang w:eastAsia="en-US"/>
              </w:rPr>
            </w:pPr>
            <w:r w:rsidRPr="00D23345">
              <w:rPr>
                <w:rFonts w:ascii="Helvetica" w:eastAsia="Times New Roman" w:hAnsi="Helvetica" w:cs="Arial"/>
                <w:b/>
                <w:bCs/>
                <w:iCs/>
                <w:color w:val="000000"/>
                <w:sz w:val="32"/>
                <w:szCs w:val="32"/>
                <w:lang w:eastAsia="en-US"/>
              </w:rPr>
              <w:t>2</w:t>
            </w:r>
          </w:p>
        </w:tc>
        <w:tc>
          <w:tcPr>
            <w:tcW w:w="8607" w:type="dxa"/>
            <w:gridSpan w:val="10"/>
            <w:tcBorders>
              <w:left w:val="nil"/>
            </w:tcBorders>
            <w:shd w:val="clear" w:color="auto" w:fill="D9D9D9"/>
            <w:vAlign w:val="center"/>
          </w:tcPr>
          <w:p w14:paraId="4AF14DB4" w14:textId="77777777" w:rsidR="005B1E6A" w:rsidRPr="00D23345" w:rsidRDefault="005B1E6A" w:rsidP="00EB3D7A">
            <w:pPr>
              <w:jc w:val="both"/>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From 1 (risk avoider) to 10 (risk seeker) how risk averse do you consider yourself?</w:t>
            </w:r>
          </w:p>
        </w:tc>
      </w:tr>
      <w:tr w:rsidR="005B1E6A" w:rsidRPr="00D23345" w14:paraId="0E8DF44B" w14:textId="77777777" w:rsidTr="00EB3D7A">
        <w:trPr>
          <w:trHeight w:val="20"/>
        </w:trPr>
        <w:tc>
          <w:tcPr>
            <w:tcW w:w="939" w:type="dxa"/>
            <w:gridSpan w:val="2"/>
            <w:shd w:val="clear" w:color="auto" w:fill="F2F2F2"/>
            <w:vAlign w:val="center"/>
          </w:tcPr>
          <w:p w14:paraId="524D63AF"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1</w:t>
            </w:r>
          </w:p>
        </w:tc>
        <w:tc>
          <w:tcPr>
            <w:tcW w:w="914" w:type="dxa"/>
            <w:shd w:val="clear" w:color="auto" w:fill="F2F2F2"/>
            <w:vAlign w:val="center"/>
          </w:tcPr>
          <w:p w14:paraId="7DF602FE"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2</w:t>
            </w:r>
          </w:p>
        </w:tc>
        <w:tc>
          <w:tcPr>
            <w:tcW w:w="909" w:type="dxa"/>
            <w:shd w:val="clear" w:color="auto" w:fill="D9D9D9"/>
            <w:vAlign w:val="center"/>
          </w:tcPr>
          <w:p w14:paraId="61DDC2FB"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3</w:t>
            </w:r>
          </w:p>
        </w:tc>
        <w:tc>
          <w:tcPr>
            <w:tcW w:w="914" w:type="dxa"/>
            <w:shd w:val="clear" w:color="auto" w:fill="D9D9D9"/>
            <w:vAlign w:val="center"/>
          </w:tcPr>
          <w:p w14:paraId="138E0901"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4</w:t>
            </w:r>
          </w:p>
        </w:tc>
        <w:tc>
          <w:tcPr>
            <w:tcW w:w="910" w:type="dxa"/>
            <w:shd w:val="clear" w:color="auto" w:fill="BFBFBF"/>
            <w:vAlign w:val="center"/>
          </w:tcPr>
          <w:p w14:paraId="4AFC1B78"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5</w:t>
            </w:r>
          </w:p>
        </w:tc>
        <w:tc>
          <w:tcPr>
            <w:tcW w:w="917" w:type="dxa"/>
            <w:shd w:val="clear" w:color="auto" w:fill="BFBFBF"/>
            <w:vAlign w:val="center"/>
          </w:tcPr>
          <w:p w14:paraId="44B69599" w14:textId="77777777" w:rsidR="005B1E6A" w:rsidRPr="00D23345" w:rsidRDefault="005B1E6A" w:rsidP="00EB3D7A">
            <w:pPr>
              <w:spacing w:line="360" w:lineRule="auto"/>
              <w:jc w:val="center"/>
              <w:rPr>
                <w:rFonts w:ascii="Helvetica" w:eastAsia="Times New Roman" w:hAnsi="Helvetica" w:cs="Helvetica"/>
                <w:b/>
                <w:bCs/>
                <w:sz w:val="32"/>
                <w:szCs w:val="40"/>
                <w:lang w:eastAsia="en-US"/>
              </w:rPr>
            </w:pPr>
            <w:r w:rsidRPr="00D23345">
              <w:rPr>
                <w:rFonts w:eastAsia="Times New Roman" w:cs="Arial"/>
                <w:b/>
                <w:bCs/>
                <w:color w:val="000000"/>
                <w:sz w:val="32"/>
                <w:szCs w:val="40"/>
                <w:lang w:eastAsia="en-US"/>
              </w:rPr>
              <w:t>6</w:t>
            </w:r>
          </w:p>
        </w:tc>
        <w:tc>
          <w:tcPr>
            <w:tcW w:w="918" w:type="dxa"/>
            <w:shd w:val="clear" w:color="auto" w:fill="A6A6A6"/>
            <w:vAlign w:val="center"/>
          </w:tcPr>
          <w:p w14:paraId="2B95E19B" w14:textId="77777777" w:rsidR="005B1E6A" w:rsidRPr="00D23345" w:rsidRDefault="005B1E6A" w:rsidP="00EB3D7A">
            <w:pPr>
              <w:spacing w:line="360" w:lineRule="auto"/>
              <w:jc w:val="center"/>
              <w:rPr>
                <w:rFonts w:ascii="Helvetica" w:eastAsia="Times New Roman" w:hAnsi="Helvetica" w:cs="Helvetica"/>
                <w:b/>
                <w:bCs/>
                <w:color w:val="FFFFFF"/>
                <w:sz w:val="32"/>
                <w:szCs w:val="40"/>
                <w:lang w:eastAsia="en-US"/>
              </w:rPr>
            </w:pPr>
            <w:r w:rsidRPr="00D23345">
              <w:rPr>
                <w:rFonts w:eastAsia="Times New Roman" w:cs="Arial"/>
                <w:b/>
                <w:bCs/>
                <w:color w:val="FFFFFF"/>
                <w:sz w:val="32"/>
                <w:szCs w:val="40"/>
                <w:lang w:eastAsia="en-US"/>
              </w:rPr>
              <w:t>7</w:t>
            </w:r>
          </w:p>
        </w:tc>
        <w:tc>
          <w:tcPr>
            <w:tcW w:w="917" w:type="dxa"/>
            <w:shd w:val="clear" w:color="auto" w:fill="A6A6A6"/>
            <w:vAlign w:val="center"/>
          </w:tcPr>
          <w:p w14:paraId="2FFCB4AD" w14:textId="77777777" w:rsidR="005B1E6A" w:rsidRPr="00D23345" w:rsidRDefault="005B1E6A" w:rsidP="00EB3D7A">
            <w:pPr>
              <w:spacing w:line="360" w:lineRule="auto"/>
              <w:jc w:val="center"/>
              <w:rPr>
                <w:rFonts w:ascii="Helvetica" w:eastAsia="Times New Roman" w:hAnsi="Helvetica" w:cs="Helvetica"/>
                <w:b/>
                <w:bCs/>
                <w:color w:val="FFFFFF"/>
                <w:sz w:val="32"/>
                <w:szCs w:val="40"/>
                <w:lang w:eastAsia="en-US"/>
              </w:rPr>
            </w:pPr>
            <w:r w:rsidRPr="00D23345">
              <w:rPr>
                <w:rFonts w:eastAsia="Times New Roman" w:cs="Arial"/>
                <w:b/>
                <w:bCs/>
                <w:color w:val="FFFFFF"/>
                <w:sz w:val="32"/>
                <w:szCs w:val="40"/>
                <w:lang w:eastAsia="en-US"/>
              </w:rPr>
              <w:t>8</w:t>
            </w:r>
          </w:p>
        </w:tc>
        <w:tc>
          <w:tcPr>
            <w:tcW w:w="917" w:type="dxa"/>
            <w:shd w:val="clear" w:color="auto" w:fill="808080"/>
            <w:vAlign w:val="center"/>
          </w:tcPr>
          <w:p w14:paraId="0CAC21A0" w14:textId="77777777" w:rsidR="005B1E6A" w:rsidRPr="00D23345" w:rsidRDefault="005B1E6A" w:rsidP="00EB3D7A">
            <w:pPr>
              <w:spacing w:line="360" w:lineRule="auto"/>
              <w:jc w:val="center"/>
              <w:rPr>
                <w:rFonts w:ascii="Helvetica" w:eastAsia="Times New Roman" w:hAnsi="Helvetica" w:cs="Helvetica"/>
                <w:b/>
                <w:bCs/>
                <w:color w:val="FFFFFF"/>
                <w:sz w:val="32"/>
                <w:szCs w:val="40"/>
                <w:lang w:eastAsia="en-US"/>
              </w:rPr>
            </w:pPr>
            <w:r w:rsidRPr="00D23345">
              <w:rPr>
                <w:rFonts w:eastAsia="Times New Roman" w:cs="Arial"/>
                <w:b/>
                <w:bCs/>
                <w:color w:val="FFFFFF"/>
                <w:sz w:val="32"/>
                <w:szCs w:val="40"/>
                <w:lang w:eastAsia="en-US"/>
              </w:rPr>
              <w:t>9</w:t>
            </w:r>
          </w:p>
        </w:tc>
        <w:tc>
          <w:tcPr>
            <w:tcW w:w="918" w:type="dxa"/>
            <w:shd w:val="clear" w:color="auto" w:fill="808080"/>
            <w:vAlign w:val="center"/>
          </w:tcPr>
          <w:p w14:paraId="4292A342" w14:textId="77777777" w:rsidR="005B1E6A" w:rsidRPr="00D23345" w:rsidRDefault="005B1E6A" w:rsidP="00EB3D7A">
            <w:pPr>
              <w:spacing w:line="360" w:lineRule="auto"/>
              <w:jc w:val="center"/>
              <w:rPr>
                <w:rFonts w:ascii="Helvetica" w:eastAsia="Times New Roman" w:hAnsi="Helvetica" w:cs="Helvetica"/>
                <w:b/>
                <w:bCs/>
                <w:color w:val="FFFFFF"/>
                <w:sz w:val="32"/>
                <w:szCs w:val="40"/>
                <w:lang w:eastAsia="en-US"/>
              </w:rPr>
            </w:pPr>
            <w:r w:rsidRPr="00D23345">
              <w:rPr>
                <w:rFonts w:eastAsia="Times New Roman" w:cs="Arial"/>
                <w:b/>
                <w:bCs/>
                <w:color w:val="FFFFFF"/>
                <w:sz w:val="32"/>
                <w:szCs w:val="40"/>
                <w:lang w:eastAsia="en-US"/>
              </w:rPr>
              <w:t>10</w:t>
            </w:r>
          </w:p>
        </w:tc>
      </w:tr>
    </w:tbl>
    <w:p w14:paraId="76E1A880" w14:textId="77777777" w:rsidR="005B1E6A" w:rsidRPr="00D23345" w:rsidRDefault="005B1E6A" w:rsidP="005B1E6A">
      <w:pPr>
        <w:spacing w:after="160" w:line="300" w:lineRule="auto"/>
        <w:rPr>
          <w:rFonts w:ascii="Calibri" w:eastAsia="Times New Roman" w:hAnsi="Calibri"/>
          <w:sz w:val="21"/>
          <w:szCs w:val="21"/>
          <w:lang w:eastAsia="en-US"/>
        </w:rPr>
      </w:pPr>
    </w:p>
    <w:tbl>
      <w:tblPr>
        <w:tblStyle w:val="TableGrid2"/>
        <w:tblpPr w:leftFromText="180" w:rightFromText="180" w:vertAnchor="page" w:horzAnchor="margin" w:tblpXSpec="center" w:tblpY="936"/>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601"/>
        <w:gridCol w:w="2385"/>
        <w:gridCol w:w="1902"/>
        <w:gridCol w:w="759"/>
        <w:gridCol w:w="3526"/>
      </w:tblGrid>
      <w:tr w:rsidR="005B1E6A" w:rsidRPr="00D23345" w14:paraId="03631A6B" w14:textId="77777777" w:rsidTr="00EB3D7A">
        <w:trPr>
          <w:trHeight w:val="444"/>
        </w:trPr>
        <w:tc>
          <w:tcPr>
            <w:tcW w:w="9173" w:type="dxa"/>
            <w:gridSpan w:val="5"/>
            <w:shd w:val="clear" w:color="auto" w:fill="D9D9D9"/>
            <w:vAlign w:val="center"/>
          </w:tcPr>
          <w:p w14:paraId="4A0A2CBD"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lastRenderedPageBreak/>
              <w:t xml:space="preserve">These questions relate to your confidence as a doctor. Please tick </w:t>
            </w:r>
            <w:r w:rsidRPr="00D23345">
              <w:rPr>
                <w:rFonts w:ascii="Helvetica" w:eastAsia="Times New Roman" w:hAnsi="Helvetica" w:cs="Helvetica"/>
                <w:b/>
                <w:bCs/>
                <w:sz w:val="32"/>
                <w:szCs w:val="32"/>
                <w:u w:val="single"/>
                <w:lang w:eastAsia="en-US"/>
              </w:rPr>
              <w:t>one</w:t>
            </w:r>
            <w:r w:rsidRPr="00D23345">
              <w:rPr>
                <w:rFonts w:ascii="Helvetica" w:eastAsia="Times New Roman" w:hAnsi="Helvetica" w:cs="Helvetica"/>
                <w:b/>
                <w:bCs/>
                <w:sz w:val="32"/>
                <w:szCs w:val="32"/>
                <w:lang w:eastAsia="en-US"/>
              </w:rPr>
              <w:t xml:space="preserve"> box to complete these statements. </w:t>
            </w:r>
          </w:p>
        </w:tc>
      </w:tr>
      <w:tr w:rsidR="005B1E6A" w:rsidRPr="00D23345" w14:paraId="38ACDFB5" w14:textId="77777777" w:rsidTr="00EB3D7A">
        <w:trPr>
          <w:trHeight w:hRule="exact" w:val="454"/>
        </w:trPr>
        <w:tc>
          <w:tcPr>
            <w:tcW w:w="601" w:type="dxa"/>
            <w:vMerge w:val="restart"/>
            <w:tcBorders>
              <w:right w:val="nil"/>
            </w:tcBorders>
            <w:shd w:val="clear" w:color="auto" w:fill="FFFFFF"/>
          </w:tcPr>
          <w:p w14:paraId="0BF9207D"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4</w:t>
            </w:r>
          </w:p>
        </w:tc>
        <w:tc>
          <w:tcPr>
            <w:tcW w:w="2385" w:type="dxa"/>
            <w:vMerge w:val="restart"/>
            <w:tcBorders>
              <w:left w:val="nil"/>
            </w:tcBorders>
            <w:shd w:val="clear" w:color="auto" w:fill="FFFFFF"/>
          </w:tcPr>
          <w:p w14:paraId="6F6015ED"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am generally…</w:t>
            </w:r>
          </w:p>
        </w:tc>
        <w:tc>
          <w:tcPr>
            <w:tcW w:w="1902" w:type="dxa"/>
            <w:shd w:val="clear" w:color="auto" w:fill="F2F2F2"/>
            <w:vAlign w:val="center"/>
          </w:tcPr>
          <w:p w14:paraId="54361FFB"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Very poor</w:t>
            </w:r>
          </w:p>
        </w:tc>
        <w:tc>
          <w:tcPr>
            <w:tcW w:w="759" w:type="dxa"/>
            <w:shd w:val="clear" w:color="auto" w:fill="FFFFFF"/>
          </w:tcPr>
          <w:p w14:paraId="3B75B5D4"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val="restart"/>
            <w:shd w:val="clear" w:color="auto" w:fill="FFFFFF"/>
          </w:tcPr>
          <w:p w14:paraId="2DCD5118"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 xml:space="preserve">…at exercising clinical judgement to establish diagnoses </w:t>
            </w:r>
          </w:p>
        </w:tc>
      </w:tr>
      <w:tr w:rsidR="005B1E6A" w:rsidRPr="00D23345" w14:paraId="39D06D64" w14:textId="77777777" w:rsidTr="00EB3D7A">
        <w:trPr>
          <w:trHeight w:hRule="exact" w:val="454"/>
        </w:trPr>
        <w:tc>
          <w:tcPr>
            <w:tcW w:w="601" w:type="dxa"/>
            <w:vMerge/>
            <w:tcBorders>
              <w:right w:val="nil"/>
            </w:tcBorders>
            <w:shd w:val="clear" w:color="auto" w:fill="FFFFFF"/>
          </w:tcPr>
          <w:p w14:paraId="5B0F025C"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69DA7AEE"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D9D9D9"/>
            <w:vAlign w:val="center"/>
          </w:tcPr>
          <w:p w14:paraId="7DAAF1CC"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Poor</w:t>
            </w:r>
          </w:p>
        </w:tc>
        <w:tc>
          <w:tcPr>
            <w:tcW w:w="759" w:type="dxa"/>
            <w:shd w:val="clear" w:color="auto" w:fill="FFFFFF"/>
          </w:tcPr>
          <w:p w14:paraId="220B0A2F"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1C927648"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40FF7FAC" w14:textId="77777777" w:rsidTr="00EB3D7A">
        <w:trPr>
          <w:trHeight w:hRule="exact" w:val="454"/>
        </w:trPr>
        <w:tc>
          <w:tcPr>
            <w:tcW w:w="601" w:type="dxa"/>
            <w:vMerge/>
            <w:tcBorders>
              <w:right w:val="nil"/>
            </w:tcBorders>
            <w:shd w:val="clear" w:color="auto" w:fill="FFFFFF"/>
          </w:tcPr>
          <w:p w14:paraId="0C0168E0"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2D212128"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BFBFBF"/>
            <w:vAlign w:val="center"/>
          </w:tcPr>
          <w:p w14:paraId="6B01D5D1"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Good</w:t>
            </w:r>
          </w:p>
        </w:tc>
        <w:tc>
          <w:tcPr>
            <w:tcW w:w="759" w:type="dxa"/>
            <w:shd w:val="clear" w:color="auto" w:fill="FFFFFF"/>
          </w:tcPr>
          <w:p w14:paraId="4074AE68"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5753B2CE"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352FB6EA" w14:textId="77777777" w:rsidTr="00EB3D7A">
        <w:trPr>
          <w:trHeight w:hRule="exact" w:val="454"/>
        </w:trPr>
        <w:tc>
          <w:tcPr>
            <w:tcW w:w="601" w:type="dxa"/>
            <w:vMerge/>
            <w:tcBorders>
              <w:right w:val="nil"/>
            </w:tcBorders>
            <w:shd w:val="clear" w:color="auto" w:fill="FFFFFF"/>
          </w:tcPr>
          <w:p w14:paraId="24D1C679"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1EB7D365"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A6A6A6"/>
            <w:vAlign w:val="center"/>
          </w:tcPr>
          <w:p w14:paraId="0D358F74"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Very good</w:t>
            </w:r>
          </w:p>
        </w:tc>
        <w:tc>
          <w:tcPr>
            <w:tcW w:w="759" w:type="dxa"/>
            <w:shd w:val="clear" w:color="auto" w:fill="FFFFFF"/>
          </w:tcPr>
          <w:p w14:paraId="5ACD0CBC"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076E7FF6"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2396DB42" w14:textId="77777777" w:rsidTr="00EB3D7A">
        <w:trPr>
          <w:trHeight w:hRule="exact" w:val="454"/>
        </w:trPr>
        <w:tc>
          <w:tcPr>
            <w:tcW w:w="601" w:type="dxa"/>
            <w:vMerge/>
            <w:tcBorders>
              <w:right w:val="nil"/>
            </w:tcBorders>
            <w:shd w:val="clear" w:color="auto" w:fill="FFFFFF"/>
          </w:tcPr>
          <w:p w14:paraId="028911D8"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bottom w:val="single" w:sz="24" w:space="0" w:color="auto"/>
            </w:tcBorders>
            <w:shd w:val="clear" w:color="auto" w:fill="FFFFFF"/>
          </w:tcPr>
          <w:p w14:paraId="5F7E2EFC"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808080"/>
            <w:vAlign w:val="center"/>
          </w:tcPr>
          <w:p w14:paraId="06DD5723"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Excellent</w:t>
            </w:r>
          </w:p>
        </w:tc>
        <w:tc>
          <w:tcPr>
            <w:tcW w:w="759" w:type="dxa"/>
            <w:shd w:val="clear" w:color="auto" w:fill="FFFFFF"/>
          </w:tcPr>
          <w:p w14:paraId="74649F2C"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533B436F"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4DFF283B" w14:textId="77777777" w:rsidTr="00EB3D7A">
        <w:trPr>
          <w:trHeight w:hRule="exact" w:val="454"/>
        </w:trPr>
        <w:tc>
          <w:tcPr>
            <w:tcW w:w="601" w:type="dxa"/>
            <w:vMerge w:val="restart"/>
            <w:tcBorders>
              <w:right w:val="nil"/>
            </w:tcBorders>
            <w:shd w:val="clear" w:color="auto" w:fill="FFFFFF"/>
          </w:tcPr>
          <w:p w14:paraId="6D6635F6"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5</w:t>
            </w:r>
          </w:p>
        </w:tc>
        <w:tc>
          <w:tcPr>
            <w:tcW w:w="2385" w:type="dxa"/>
            <w:vMerge w:val="restart"/>
            <w:tcBorders>
              <w:left w:val="nil"/>
            </w:tcBorders>
            <w:shd w:val="clear" w:color="auto" w:fill="FFFFFF"/>
          </w:tcPr>
          <w:p w14:paraId="0531070C"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am generally…</w:t>
            </w:r>
          </w:p>
        </w:tc>
        <w:tc>
          <w:tcPr>
            <w:tcW w:w="1902" w:type="dxa"/>
            <w:shd w:val="clear" w:color="auto" w:fill="F2F2F2"/>
            <w:vAlign w:val="center"/>
          </w:tcPr>
          <w:p w14:paraId="44E80165"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Very poor</w:t>
            </w:r>
          </w:p>
        </w:tc>
        <w:tc>
          <w:tcPr>
            <w:tcW w:w="759" w:type="dxa"/>
            <w:shd w:val="clear" w:color="auto" w:fill="FFFFFF"/>
          </w:tcPr>
          <w:p w14:paraId="138A55B6"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val="restart"/>
            <w:shd w:val="clear" w:color="auto" w:fill="FFFFFF"/>
          </w:tcPr>
          <w:p w14:paraId="3D06EEAD"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…at exercising clinical judgement to establish therapies/treatments</w:t>
            </w:r>
          </w:p>
        </w:tc>
      </w:tr>
      <w:tr w:rsidR="005B1E6A" w:rsidRPr="00D23345" w14:paraId="315E0B44" w14:textId="77777777" w:rsidTr="00EB3D7A">
        <w:trPr>
          <w:trHeight w:hRule="exact" w:val="454"/>
        </w:trPr>
        <w:tc>
          <w:tcPr>
            <w:tcW w:w="601" w:type="dxa"/>
            <w:vMerge/>
            <w:tcBorders>
              <w:right w:val="nil"/>
            </w:tcBorders>
            <w:shd w:val="clear" w:color="auto" w:fill="FFFFFF"/>
          </w:tcPr>
          <w:p w14:paraId="50B740EA"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214236EA"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D9D9D9"/>
            <w:vAlign w:val="center"/>
          </w:tcPr>
          <w:p w14:paraId="044163B0"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Poor</w:t>
            </w:r>
          </w:p>
        </w:tc>
        <w:tc>
          <w:tcPr>
            <w:tcW w:w="759" w:type="dxa"/>
            <w:shd w:val="clear" w:color="auto" w:fill="FFFFFF"/>
          </w:tcPr>
          <w:p w14:paraId="5B99FEA6"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3DCB0A7C"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0D2E733D" w14:textId="77777777" w:rsidTr="00EB3D7A">
        <w:trPr>
          <w:trHeight w:hRule="exact" w:val="454"/>
        </w:trPr>
        <w:tc>
          <w:tcPr>
            <w:tcW w:w="601" w:type="dxa"/>
            <w:vMerge/>
            <w:tcBorders>
              <w:right w:val="nil"/>
            </w:tcBorders>
            <w:shd w:val="clear" w:color="auto" w:fill="FFFFFF"/>
          </w:tcPr>
          <w:p w14:paraId="7FE30FD5"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44E3604E"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BFBFBF"/>
            <w:vAlign w:val="center"/>
          </w:tcPr>
          <w:p w14:paraId="61F268F9"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Good</w:t>
            </w:r>
          </w:p>
        </w:tc>
        <w:tc>
          <w:tcPr>
            <w:tcW w:w="759" w:type="dxa"/>
            <w:shd w:val="clear" w:color="auto" w:fill="FFFFFF"/>
          </w:tcPr>
          <w:p w14:paraId="2BB21417"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69B984F4"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69791D0A" w14:textId="77777777" w:rsidTr="00EB3D7A">
        <w:trPr>
          <w:trHeight w:hRule="exact" w:val="454"/>
        </w:trPr>
        <w:tc>
          <w:tcPr>
            <w:tcW w:w="601" w:type="dxa"/>
            <w:vMerge/>
            <w:tcBorders>
              <w:right w:val="nil"/>
            </w:tcBorders>
            <w:shd w:val="clear" w:color="auto" w:fill="FFFFFF"/>
          </w:tcPr>
          <w:p w14:paraId="4A07A288"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21F31E2A"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A6A6A6"/>
            <w:vAlign w:val="center"/>
          </w:tcPr>
          <w:p w14:paraId="06D8F42C"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Very good</w:t>
            </w:r>
          </w:p>
        </w:tc>
        <w:tc>
          <w:tcPr>
            <w:tcW w:w="759" w:type="dxa"/>
            <w:shd w:val="clear" w:color="auto" w:fill="FFFFFF"/>
          </w:tcPr>
          <w:p w14:paraId="4C1BF754"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67EC25F5"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540E984C" w14:textId="77777777" w:rsidTr="00EB3D7A">
        <w:trPr>
          <w:trHeight w:hRule="exact" w:val="454"/>
        </w:trPr>
        <w:tc>
          <w:tcPr>
            <w:tcW w:w="601" w:type="dxa"/>
            <w:vMerge/>
            <w:tcBorders>
              <w:right w:val="nil"/>
            </w:tcBorders>
            <w:shd w:val="clear" w:color="auto" w:fill="FFFFFF"/>
          </w:tcPr>
          <w:p w14:paraId="665BFE31"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bottom w:val="single" w:sz="24" w:space="0" w:color="auto"/>
            </w:tcBorders>
            <w:shd w:val="clear" w:color="auto" w:fill="FFFFFF"/>
          </w:tcPr>
          <w:p w14:paraId="72339DC7"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808080"/>
            <w:vAlign w:val="center"/>
          </w:tcPr>
          <w:p w14:paraId="4138BE6C"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Excellent</w:t>
            </w:r>
          </w:p>
        </w:tc>
        <w:tc>
          <w:tcPr>
            <w:tcW w:w="759" w:type="dxa"/>
            <w:shd w:val="clear" w:color="auto" w:fill="FFFFFF"/>
          </w:tcPr>
          <w:p w14:paraId="38EE1B10"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tcPr>
          <w:p w14:paraId="219108E2"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5D24E706" w14:textId="77777777" w:rsidTr="00EB3D7A">
        <w:trPr>
          <w:trHeight w:hRule="exact" w:val="454"/>
        </w:trPr>
        <w:tc>
          <w:tcPr>
            <w:tcW w:w="601" w:type="dxa"/>
            <w:vMerge w:val="restart"/>
            <w:tcBorders>
              <w:right w:val="nil"/>
            </w:tcBorders>
            <w:shd w:val="clear" w:color="auto" w:fill="FFFFFF"/>
          </w:tcPr>
          <w:p w14:paraId="4EF57F6A"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6</w:t>
            </w:r>
          </w:p>
        </w:tc>
        <w:tc>
          <w:tcPr>
            <w:tcW w:w="2385" w:type="dxa"/>
            <w:vMerge w:val="restart"/>
            <w:tcBorders>
              <w:left w:val="nil"/>
            </w:tcBorders>
            <w:shd w:val="clear" w:color="auto" w:fill="FFFFFF"/>
          </w:tcPr>
          <w:p w14:paraId="3B25DD40"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am generally…</w:t>
            </w:r>
          </w:p>
        </w:tc>
        <w:tc>
          <w:tcPr>
            <w:tcW w:w="1902" w:type="dxa"/>
            <w:shd w:val="clear" w:color="auto" w:fill="F2F2F2"/>
            <w:vAlign w:val="center"/>
          </w:tcPr>
          <w:p w14:paraId="36A5AEA0"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Very poor</w:t>
            </w:r>
          </w:p>
        </w:tc>
        <w:tc>
          <w:tcPr>
            <w:tcW w:w="759" w:type="dxa"/>
            <w:shd w:val="clear" w:color="auto" w:fill="FFFFFF"/>
          </w:tcPr>
          <w:p w14:paraId="0D2909D1"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val="restart"/>
            <w:shd w:val="clear" w:color="auto" w:fill="FFFFFF"/>
          </w:tcPr>
          <w:p w14:paraId="7A6A5AA8"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…at managing patients in an effective manner</w:t>
            </w:r>
          </w:p>
        </w:tc>
      </w:tr>
      <w:tr w:rsidR="005B1E6A" w:rsidRPr="00D23345" w14:paraId="5366887B" w14:textId="77777777" w:rsidTr="00EB3D7A">
        <w:trPr>
          <w:trHeight w:hRule="exact" w:val="454"/>
        </w:trPr>
        <w:tc>
          <w:tcPr>
            <w:tcW w:w="601" w:type="dxa"/>
            <w:vMerge/>
            <w:tcBorders>
              <w:right w:val="nil"/>
            </w:tcBorders>
            <w:shd w:val="clear" w:color="auto" w:fill="FFFFFF"/>
          </w:tcPr>
          <w:p w14:paraId="6BBFC517"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36F9037C"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D9D9D9"/>
            <w:vAlign w:val="center"/>
          </w:tcPr>
          <w:p w14:paraId="0A0776E7"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Poor</w:t>
            </w:r>
          </w:p>
        </w:tc>
        <w:tc>
          <w:tcPr>
            <w:tcW w:w="759" w:type="dxa"/>
            <w:shd w:val="clear" w:color="auto" w:fill="FFFFFF"/>
          </w:tcPr>
          <w:p w14:paraId="5B694100"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vAlign w:val="center"/>
          </w:tcPr>
          <w:p w14:paraId="6FEF88F8"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3D92BD6F" w14:textId="77777777" w:rsidTr="00EB3D7A">
        <w:trPr>
          <w:trHeight w:hRule="exact" w:val="454"/>
        </w:trPr>
        <w:tc>
          <w:tcPr>
            <w:tcW w:w="601" w:type="dxa"/>
            <w:vMerge/>
            <w:tcBorders>
              <w:right w:val="nil"/>
            </w:tcBorders>
            <w:shd w:val="clear" w:color="auto" w:fill="FFFFFF"/>
          </w:tcPr>
          <w:p w14:paraId="1F8EB03A"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400B56DF"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BFBFBF"/>
            <w:vAlign w:val="center"/>
          </w:tcPr>
          <w:p w14:paraId="0E106C87" w14:textId="77777777" w:rsidR="005B1E6A" w:rsidRPr="00D23345" w:rsidRDefault="005B1E6A" w:rsidP="00EB3D7A">
            <w:pPr>
              <w:spacing w:line="276" w:lineRule="auto"/>
              <w:rPr>
                <w:rFonts w:ascii="Helvetica" w:eastAsia="Times New Roman" w:hAnsi="Helvetica" w:cs="Helvetica"/>
                <w:b/>
                <w:bCs/>
                <w:sz w:val="24"/>
                <w:szCs w:val="24"/>
                <w:lang w:eastAsia="en-US"/>
              </w:rPr>
            </w:pPr>
            <w:r w:rsidRPr="00D23345">
              <w:rPr>
                <w:rFonts w:ascii="Helvetica" w:eastAsia="Times New Roman" w:hAnsi="Helvetica" w:cs="Helvetica"/>
                <w:b/>
                <w:bCs/>
                <w:sz w:val="24"/>
                <w:szCs w:val="24"/>
                <w:lang w:eastAsia="en-US"/>
              </w:rPr>
              <w:t>Good</w:t>
            </w:r>
          </w:p>
        </w:tc>
        <w:tc>
          <w:tcPr>
            <w:tcW w:w="759" w:type="dxa"/>
            <w:shd w:val="clear" w:color="auto" w:fill="FFFFFF"/>
          </w:tcPr>
          <w:p w14:paraId="27201D68"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vAlign w:val="center"/>
          </w:tcPr>
          <w:p w14:paraId="1614F8A0"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68E1A372" w14:textId="77777777" w:rsidTr="00EB3D7A">
        <w:trPr>
          <w:trHeight w:hRule="exact" w:val="454"/>
        </w:trPr>
        <w:tc>
          <w:tcPr>
            <w:tcW w:w="601" w:type="dxa"/>
            <w:vMerge/>
            <w:tcBorders>
              <w:right w:val="nil"/>
            </w:tcBorders>
            <w:shd w:val="clear" w:color="auto" w:fill="FFFFFF"/>
          </w:tcPr>
          <w:p w14:paraId="417A24B7"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05DF4EB6"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A6A6A6"/>
            <w:vAlign w:val="center"/>
          </w:tcPr>
          <w:p w14:paraId="62DB4181"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Very good</w:t>
            </w:r>
          </w:p>
        </w:tc>
        <w:tc>
          <w:tcPr>
            <w:tcW w:w="759" w:type="dxa"/>
            <w:shd w:val="clear" w:color="auto" w:fill="FFFFFF"/>
          </w:tcPr>
          <w:p w14:paraId="106CE435"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vAlign w:val="center"/>
          </w:tcPr>
          <w:p w14:paraId="3C7B7FC6"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38DAB269" w14:textId="77777777" w:rsidTr="00EB3D7A">
        <w:trPr>
          <w:trHeight w:hRule="exact" w:val="454"/>
        </w:trPr>
        <w:tc>
          <w:tcPr>
            <w:tcW w:w="601" w:type="dxa"/>
            <w:vMerge/>
            <w:tcBorders>
              <w:right w:val="nil"/>
            </w:tcBorders>
            <w:shd w:val="clear" w:color="auto" w:fill="FFFFFF"/>
          </w:tcPr>
          <w:p w14:paraId="3348486C"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tcPr>
          <w:p w14:paraId="770F224F" w14:textId="77777777" w:rsidR="005B1E6A" w:rsidRPr="00D23345" w:rsidRDefault="005B1E6A" w:rsidP="00EB3D7A">
            <w:pPr>
              <w:spacing w:before="120"/>
              <w:rPr>
                <w:rFonts w:ascii="Helvetica" w:eastAsia="Times New Roman" w:hAnsi="Helvetica" w:cs="Helvetica"/>
                <w:b/>
                <w:bCs/>
                <w:sz w:val="32"/>
                <w:szCs w:val="32"/>
                <w:lang w:eastAsia="en-US"/>
              </w:rPr>
            </w:pPr>
          </w:p>
        </w:tc>
        <w:tc>
          <w:tcPr>
            <w:tcW w:w="1902" w:type="dxa"/>
            <w:shd w:val="clear" w:color="auto" w:fill="808080"/>
            <w:vAlign w:val="center"/>
          </w:tcPr>
          <w:p w14:paraId="1AA4310E"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Excellent</w:t>
            </w:r>
          </w:p>
        </w:tc>
        <w:tc>
          <w:tcPr>
            <w:tcW w:w="759" w:type="dxa"/>
            <w:shd w:val="clear" w:color="auto" w:fill="FFFFFF"/>
          </w:tcPr>
          <w:p w14:paraId="27FA9F68"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shd w:val="clear" w:color="auto" w:fill="FFFFFF"/>
            <w:vAlign w:val="center"/>
          </w:tcPr>
          <w:p w14:paraId="54C230E5" w14:textId="77777777" w:rsidR="005B1E6A" w:rsidRPr="00D23345" w:rsidRDefault="005B1E6A" w:rsidP="00EB3D7A">
            <w:pPr>
              <w:spacing w:before="120"/>
              <w:rPr>
                <w:rFonts w:ascii="Helvetica" w:eastAsia="Times New Roman" w:hAnsi="Helvetica" w:cs="Helvetica"/>
                <w:b/>
                <w:bCs/>
                <w:sz w:val="32"/>
                <w:szCs w:val="32"/>
                <w:lang w:eastAsia="en-US"/>
              </w:rPr>
            </w:pPr>
          </w:p>
        </w:tc>
      </w:tr>
      <w:tr w:rsidR="005B1E6A" w:rsidRPr="00D23345" w14:paraId="4394DC38" w14:textId="77777777" w:rsidTr="00EB3D7A">
        <w:trPr>
          <w:trHeight w:hRule="exact" w:val="454"/>
        </w:trPr>
        <w:tc>
          <w:tcPr>
            <w:tcW w:w="601" w:type="dxa"/>
            <w:vMerge w:val="restart"/>
            <w:tcBorders>
              <w:right w:val="nil"/>
            </w:tcBorders>
            <w:shd w:val="clear" w:color="auto" w:fill="FFFFFF"/>
          </w:tcPr>
          <w:p w14:paraId="38FB2B3B"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7</w:t>
            </w:r>
          </w:p>
        </w:tc>
        <w:tc>
          <w:tcPr>
            <w:tcW w:w="2385" w:type="dxa"/>
            <w:vMerge w:val="restart"/>
            <w:tcBorders>
              <w:left w:val="nil"/>
            </w:tcBorders>
            <w:shd w:val="clear" w:color="auto" w:fill="FFFFFF"/>
          </w:tcPr>
          <w:p w14:paraId="16B63C0B"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am generally…</w:t>
            </w:r>
          </w:p>
        </w:tc>
        <w:tc>
          <w:tcPr>
            <w:tcW w:w="1902" w:type="dxa"/>
            <w:shd w:val="clear" w:color="auto" w:fill="F2F2F2"/>
            <w:vAlign w:val="center"/>
          </w:tcPr>
          <w:p w14:paraId="682A4204"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Very poor</w:t>
            </w:r>
          </w:p>
        </w:tc>
        <w:tc>
          <w:tcPr>
            <w:tcW w:w="759" w:type="dxa"/>
            <w:shd w:val="clear" w:color="auto" w:fill="FFFFFF"/>
          </w:tcPr>
          <w:p w14:paraId="3833935B" w14:textId="77777777" w:rsidR="005B1E6A" w:rsidRPr="00D23345" w:rsidRDefault="005B1E6A" w:rsidP="00EB3D7A">
            <w:pPr>
              <w:rPr>
                <w:rFonts w:ascii="Helvetica" w:eastAsia="Times New Roman" w:hAnsi="Helvetica" w:cs="Helvetica"/>
                <w:b/>
                <w:bCs/>
                <w:sz w:val="24"/>
                <w:szCs w:val="24"/>
                <w:lang w:eastAsia="en-US"/>
              </w:rPr>
            </w:pPr>
          </w:p>
        </w:tc>
        <w:tc>
          <w:tcPr>
            <w:tcW w:w="3526" w:type="dxa"/>
            <w:vMerge w:val="restart"/>
            <w:shd w:val="clear" w:color="auto" w:fill="FFFFFF"/>
          </w:tcPr>
          <w:p w14:paraId="2DA8E639"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…at managing patients in an efficient manner</w:t>
            </w:r>
          </w:p>
        </w:tc>
      </w:tr>
      <w:tr w:rsidR="005B1E6A" w:rsidRPr="00D23345" w14:paraId="1704C9E4" w14:textId="77777777" w:rsidTr="00EB3D7A">
        <w:trPr>
          <w:trHeight w:hRule="exact" w:val="454"/>
        </w:trPr>
        <w:tc>
          <w:tcPr>
            <w:tcW w:w="601" w:type="dxa"/>
            <w:vMerge/>
            <w:tcBorders>
              <w:right w:val="nil"/>
            </w:tcBorders>
            <w:shd w:val="clear" w:color="auto" w:fill="FFFFFF"/>
          </w:tcPr>
          <w:p w14:paraId="40D11D12"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31551561"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D9D9D9"/>
            <w:vAlign w:val="center"/>
          </w:tcPr>
          <w:p w14:paraId="2821FBE9"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Poor</w:t>
            </w:r>
          </w:p>
        </w:tc>
        <w:tc>
          <w:tcPr>
            <w:tcW w:w="759" w:type="dxa"/>
            <w:shd w:val="clear" w:color="auto" w:fill="FFFFFF"/>
          </w:tcPr>
          <w:p w14:paraId="3AC9F309"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707D6E7E"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2CD2659B" w14:textId="77777777" w:rsidTr="00EB3D7A">
        <w:trPr>
          <w:trHeight w:hRule="exact" w:val="454"/>
        </w:trPr>
        <w:tc>
          <w:tcPr>
            <w:tcW w:w="601" w:type="dxa"/>
            <w:vMerge/>
            <w:tcBorders>
              <w:right w:val="nil"/>
            </w:tcBorders>
            <w:shd w:val="clear" w:color="auto" w:fill="FFFFFF"/>
          </w:tcPr>
          <w:p w14:paraId="2DC1FBE2"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05E8CE98"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BFBFBF"/>
            <w:vAlign w:val="center"/>
          </w:tcPr>
          <w:p w14:paraId="4F4A4741"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Good</w:t>
            </w:r>
          </w:p>
        </w:tc>
        <w:tc>
          <w:tcPr>
            <w:tcW w:w="759" w:type="dxa"/>
            <w:shd w:val="clear" w:color="auto" w:fill="FFFFFF"/>
          </w:tcPr>
          <w:p w14:paraId="6F9C5EA1"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5CE73468"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796067B6" w14:textId="77777777" w:rsidTr="00EB3D7A">
        <w:trPr>
          <w:trHeight w:hRule="exact" w:val="454"/>
        </w:trPr>
        <w:tc>
          <w:tcPr>
            <w:tcW w:w="601" w:type="dxa"/>
            <w:vMerge/>
            <w:tcBorders>
              <w:right w:val="nil"/>
            </w:tcBorders>
            <w:shd w:val="clear" w:color="auto" w:fill="FFFFFF"/>
          </w:tcPr>
          <w:p w14:paraId="1E90AD66"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2F58DD79"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A6A6A6"/>
            <w:vAlign w:val="center"/>
          </w:tcPr>
          <w:p w14:paraId="7F35465E"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Very good</w:t>
            </w:r>
          </w:p>
        </w:tc>
        <w:tc>
          <w:tcPr>
            <w:tcW w:w="759" w:type="dxa"/>
            <w:shd w:val="clear" w:color="auto" w:fill="FFFFFF"/>
          </w:tcPr>
          <w:p w14:paraId="39D97511"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666CDCD3"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66E752FE" w14:textId="77777777" w:rsidTr="00EB3D7A">
        <w:trPr>
          <w:trHeight w:hRule="exact" w:val="454"/>
        </w:trPr>
        <w:tc>
          <w:tcPr>
            <w:tcW w:w="601" w:type="dxa"/>
            <w:vMerge/>
            <w:tcBorders>
              <w:right w:val="nil"/>
            </w:tcBorders>
            <w:shd w:val="clear" w:color="auto" w:fill="FFFFFF"/>
          </w:tcPr>
          <w:p w14:paraId="0277A1E3"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428A432D"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808080"/>
            <w:vAlign w:val="center"/>
          </w:tcPr>
          <w:p w14:paraId="4D3FFAA7"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Excellent</w:t>
            </w:r>
          </w:p>
        </w:tc>
        <w:tc>
          <w:tcPr>
            <w:tcW w:w="759" w:type="dxa"/>
            <w:shd w:val="clear" w:color="auto" w:fill="FFFFFF"/>
          </w:tcPr>
          <w:p w14:paraId="2A7FB954"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00F58B22"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53501F3D" w14:textId="77777777" w:rsidTr="00EB3D7A">
        <w:trPr>
          <w:trHeight w:hRule="exact" w:val="454"/>
        </w:trPr>
        <w:tc>
          <w:tcPr>
            <w:tcW w:w="601" w:type="dxa"/>
            <w:vMerge w:val="restart"/>
            <w:tcBorders>
              <w:right w:val="nil"/>
            </w:tcBorders>
            <w:shd w:val="clear" w:color="auto" w:fill="FFFFFF"/>
          </w:tcPr>
          <w:p w14:paraId="5367CA97"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8</w:t>
            </w:r>
          </w:p>
        </w:tc>
        <w:tc>
          <w:tcPr>
            <w:tcW w:w="2385" w:type="dxa"/>
            <w:vMerge w:val="restart"/>
            <w:tcBorders>
              <w:left w:val="nil"/>
            </w:tcBorders>
            <w:shd w:val="clear" w:color="auto" w:fill="FFFFFF"/>
          </w:tcPr>
          <w:p w14:paraId="4FD3F2DF"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I am generally…</w:t>
            </w:r>
          </w:p>
        </w:tc>
        <w:tc>
          <w:tcPr>
            <w:tcW w:w="1902" w:type="dxa"/>
            <w:shd w:val="clear" w:color="auto" w:fill="F2F2F2"/>
            <w:vAlign w:val="center"/>
          </w:tcPr>
          <w:p w14:paraId="1119440F"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Very poor</w:t>
            </w:r>
          </w:p>
        </w:tc>
        <w:tc>
          <w:tcPr>
            <w:tcW w:w="759" w:type="dxa"/>
            <w:shd w:val="clear" w:color="auto" w:fill="FFFFFF"/>
          </w:tcPr>
          <w:p w14:paraId="1154AE45"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val="restart"/>
            <w:shd w:val="clear" w:color="auto" w:fill="FFFFFF"/>
          </w:tcPr>
          <w:p w14:paraId="78AE5718" w14:textId="77777777" w:rsidR="005B1E6A" w:rsidRPr="00D23345" w:rsidRDefault="005B1E6A" w:rsidP="00EB3D7A">
            <w:pPr>
              <w:spacing w:before="120"/>
              <w:rPr>
                <w:rFonts w:ascii="Helvetica" w:eastAsia="Times New Roman" w:hAnsi="Helvetica" w:cs="Helvetica"/>
                <w:b/>
                <w:bCs/>
                <w:sz w:val="32"/>
                <w:szCs w:val="32"/>
                <w:lang w:eastAsia="en-US"/>
              </w:rPr>
            </w:pPr>
            <w:r w:rsidRPr="00D23345">
              <w:rPr>
                <w:rFonts w:ascii="Helvetica" w:eastAsia="Times New Roman" w:hAnsi="Helvetica" w:cs="Helvetica"/>
                <w:b/>
                <w:bCs/>
                <w:sz w:val="32"/>
                <w:szCs w:val="32"/>
                <w:lang w:eastAsia="en-US"/>
              </w:rPr>
              <w:t>…at managing patients in an ethical manner</w:t>
            </w:r>
          </w:p>
        </w:tc>
      </w:tr>
      <w:tr w:rsidR="005B1E6A" w:rsidRPr="00D23345" w14:paraId="06C15C77" w14:textId="77777777" w:rsidTr="00EB3D7A">
        <w:trPr>
          <w:trHeight w:hRule="exact" w:val="454"/>
        </w:trPr>
        <w:tc>
          <w:tcPr>
            <w:tcW w:w="601" w:type="dxa"/>
            <w:vMerge/>
            <w:tcBorders>
              <w:right w:val="nil"/>
            </w:tcBorders>
            <w:shd w:val="clear" w:color="auto" w:fill="FFFFFF"/>
            <w:vAlign w:val="center"/>
          </w:tcPr>
          <w:p w14:paraId="43CB5A2D"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6B4F4337"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D9D9D9"/>
            <w:vAlign w:val="center"/>
          </w:tcPr>
          <w:p w14:paraId="5AD29123"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Poor</w:t>
            </w:r>
          </w:p>
        </w:tc>
        <w:tc>
          <w:tcPr>
            <w:tcW w:w="759" w:type="dxa"/>
            <w:shd w:val="clear" w:color="auto" w:fill="FFFFFF"/>
          </w:tcPr>
          <w:p w14:paraId="5B16C4CE"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1388EB8E"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5ACCB89F" w14:textId="77777777" w:rsidTr="00EB3D7A">
        <w:trPr>
          <w:trHeight w:hRule="exact" w:val="454"/>
        </w:trPr>
        <w:tc>
          <w:tcPr>
            <w:tcW w:w="601" w:type="dxa"/>
            <w:vMerge/>
            <w:tcBorders>
              <w:right w:val="nil"/>
            </w:tcBorders>
            <w:shd w:val="clear" w:color="auto" w:fill="FFFFFF"/>
            <w:vAlign w:val="center"/>
          </w:tcPr>
          <w:p w14:paraId="4304E559"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2DDF4FF0"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BFBFBF"/>
            <w:vAlign w:val="center"/>
          </w:tcPr>
          <w:p w14:paraId="6B0A8466"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sz w:val="24"/>
                <w:szCs w:val="24"/>
                <w:lang w:eastAsia="en-US"/>
              </w:rPr>
              <w:t>Good</w:t>
            </w:r>
          </w:p>
        </w:tc>
        <w:tc>
          <w:tcPr>
            <w:tcW w:w="759" w:type="dxa"/>
            <w:shd w:val="clear" w:color="auto" w:fill="FFFFFF"/>
          </w:tcPr>
          <w:p w14:paraId="0D863192"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702872E5"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06F1C59E" w14:textId="77777777" w:rsidTr="00EB3D7A">
        <w:trPr>
          <w:trHeight w:hRule="exact" w:val="454"/>
        </w:trPr>
        <w:tc>
          <w:tcPr>
            <w:tcW w:w="601" w:type="dxa"/>
            <w:vMerge/>
            <w:tcBorders>
              <w:right w:val="nil"/>
            </w:tcBorders>
            <w:shd w:val="clear" w:color="auto" w:fill="FFFFFF"/>
            <w:vAlign w:val="center"/>
          </w:tcPr>
          <w:p w14:paraId="7AD3884B"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2385" w:type="dxa"/>
            <w:vMerge/>
            <w:tcBorders>
              <w:left w:val="nil"/>
            </w:tcBorders>
            <w:shd w:val="clear" w:color="auto" w:fill="FFFFFF"/>
            <w:vAlign w:val="center"/>
          </w:tcPr>
          <w:p w14:paraId="2020B1F7"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A6A6A6"/>
            <w:vAlign w:val="center"/>
          </w:tcPr>
          <w:p w14:paraId="21580901"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Very good</w:t>
            </w:r>
          </w:p>
        </w:tc>
        <w:tc>
          <w:tcPr>
            <w:tcW w:w="759" w:type="dxa"/>
            <w:shd w:val="clear" w:color="auto" w:fill="FFFFFF"/>
          </w:tcPr>
          <w:p w14:paraId="495E2EA6"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3D30747D"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r w:rsidR="005B1E6A" w:rsidRPr="00D23345" w14:paraId="5291F8FB" w14:textId="77777777" w:rsidTr="00EB3D7A">
        <w:trPr>
          <w:trHeight w:hRule="exact" w:val="454"/>
        </w:trPr>
        <w:tc>
          <w:tcPr>
            <w:tcW w:w="601" w:type="dxa"/>
            <w:vMerge/>
            <w:tcBorders>
              <w:right w:val="nil"/>
            </w:tcBorders>
            <w:shd w:val="clear" w:color="auto" w:fill="FFFFFF"/>
            <w:vAlign w:val="center"/>
          </w:tcPr>
          <w:p w14:paraId="0436E896"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2385" w:type="dxa"/>
            <w:vMerge/>
            <w:tcBorders>
              <w:left w:val="nil"/>
              <w:bottom w:val="single" w:sz="24" w:space="0" w:color="auto"/>
            </w:tcBorders>
            <w:shd w:val="clear" w:color="auto" w:fill="FFFFFF"/>
            <w:vAlign w:val="center"/>
          </w:tcPr>
          <w:p w14:paraId="49858015" w14:textId="77777777" w:rsidR="005B1E6A" w:rsidRPr="00D23345" w:rsidRDefault="005B1E6A" w:rsidP="00EB3D7A">
            <w:pPr>
              <w:spacing w:before="120" w:line="360" w:lineRule="auto"/>
              <w:jc w:val="center"/>
              <w:rPr>
                <w:rFonts w:ascii="Helvetica" w:eastAsia="Times New Roman" w:hAnsi="Helvetica" w:cs="Helvetica"/>
                <w:b/>
                <w:bCs/>
                <w:sz w:val="32"/>
                <w:szCs w:val="32"/>
                <w:lang w:eastAsia="en-US"/>
              </w:rPr>
            </w:pPr>
          </w:p>
        </w:tc>
        <w:tc>
          <w:tcPr>
            <w:tcW w:w="1902" w:type="dxa"/>
            <w:shd w:val="clear" w:color="auto" w:fill="808080"/>
            <w:vAlign w:val="center"/>
          </w:tcPr>
          <w:p w14:paraId="218F8B4F" w14:textId="77777777" w:rsidR="005B1E6A" w:rsidRPr="00D23345" w:rsidRDefault="005B1E6A" w:rsidP="00EB3D7A">
            <w:pPr>
              <w:spacing w:line="276" w:lineRule="auto"/>
              <w:rPr>
                <w:rFonts w:ascii="Helvetica" w:eastAsia="Times New Roman" w:hAnsi="Helvetica" w:cs="Helvetica"/>
                <w:b/>
                <w:bCs/>
                <w:color w:val="FFFFFF"/>
                <w:sz w:val="24"/>
                <w:szCs w:val="24"/>
                <w:lang w:eastAsia="en-US"/>
              </w:rPr>
            </w:pPr>
            <w:r w:rsidRPr="00D23345">
              <w:rPr>
                <w:rFonts w:ascii="Helvetica" w:eastAsia="Times New Roman" w:hAnsi="Helvetica" w:cs="Helvetica"/>
                <w:b/>
                <w:bCs/>
                <w:color w:val="FFFFFF"/>
                <w:sz w:val="24"/>
                <w:szCs w:val="24"/>
                <w:lang w:eastAsia="en-US"/>
              </w:rPr>
              <w:t>Excellent</w:t>
            </w:r>
          </w:p>
        </w:tc>
        <w:tc>
          <w:tcPr>
            <w:tcW w:w="759" w:type="dxa"/>
            <w:shd w:val="clear" w:color="auto" w:fill="FFFFFF"/>
          </w:tcPr>
          <w:p w14:paraId="1AE01BD6" w14:textId="77777777" w:rsidR="005B1E6A" w:rsidRPr="00D23345" w:rsidRDefault="005B1E6A" w:rsidP="00EB3D7A">
            <w:pPr>
              <w:spacing w:line="360" w:lineRule="auto"/>
              <w:rPr>
                <w:rFonts w:ascii="Helvetica" w:eastAsia="Times New Roman" w:hAnsi="Helvetica" w:cs="Helvetica"/>
                <w:b/>
                <w:bCs/>
                <w:sz w:val="24"/>
                <w:szCs w:val="24"/>
                <w:lang w:eastAsia="en-US"/>
              </w:rPr>
            </w:pPr>
          </w:p>
        </w:tc>
        <w:tc>
          <w:tcPr>
            <w:tcW w:w="3526" w:type="dxa"/>
            <w:vMerge/>
            <w:shd w:val="clear" w:color="auto" w:fill="FFFFFF"/>
            <w:vAlign w:val="center"/>
          </w:tcPr>
          <w:p w14:paraId="229894D2" w14:textId="77777777" w:rsidR="005B1E6A" w:rsidRPr="00D23345" w:rsidRDefault="005B1E6A" w:rsidP="00EB3D7A">
            <w:pPr>
              <w:spacing w:before="120" w:line="360" w:lineRule="auto"/>
              <w:rPr>
                <w:rFonts w:ascii="Helvetica" w:eastAsia="Times New Roman" w:hAnsi="Helvetica" w:cs="Helvetica"/>
                <w:b/>
                <w:bCs/>
                <w:sz w:val="32"/>
                <w:szCs w:val="32"/>
                <w:lang w:eastAsia="en-US"/>
              </w:rPr>
            </w:pPr>
          </w:p>
        </w:tc>
      </w:tr>
    </w:tbl>
    <w:p w14:paraId="450993F8" w14:textId="77777777" w:rsidR="005B1E6A" w:rsidRPr="00D23345" w:rsidRDefault="005B1E6A" w:rsidP="005B1E6A">
      <w:pPr>
        <w:spacing w:after="160" w:line="300" w:lineRule="auto"/>
        <w:rPr>
          <w:rFonts w:ascii="Calibri" w:eastAsia="Times New Roman" w:hAnsi="Calibri"/>
          <w:sz w:val="21"/>
          <w:szCs w:val="21"/>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tbl>
      <w:tblPr>
        <w:tblStyle w:val="TableGrid2"/>
        <w:tblpPr w:leftFromText="180" w:rightFromText="180" w:vertAnchor="page" w:horzAnchor="margin" w:tblpXSpec="center" w:tblpY="2191"/>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601"/>
        <w:gridCol w:w="5748"/>
        <w:gridCol w:w="567"/>
        <w:gridCol w:w="567"/>
        <w:gridCol w:w="567"/>
        <w:gridCol w:w="567"/>
        <w:gridCol w:w="556"/>
      </w:tblGrid>
      <w:tr w:rsidR="005B1E6A" w:rsidRPr="00D23345" w14:paraId="5DE87C25" w14:textId="77777777" w:rsidTr="00EB3D7A">
        <w:trPr>
          <w:trHeight w:val="3197"/>
        </w:trPr>
        <w:tc>
          <w:tcPr>
            <w:tcW w:w="6349" w:type="dxa"/>
            <w:gridSpan w:val="2"/>
            <w:shd w:val="clear" w:color="auto" w:fill="D9D9D9"/>
            <w:vAlign w:val="center"/>
          </w:tcPr>
          <w:p w14:paraId="1B7E6252" w14:textId="77777777" w:rsidR="005B1E6A" w:rsidRPr="00D23345" w:rsidRDefault="005B1E6A" w:rsidP="00EB3D7A">
            <w:pPr>
              <w:rPr>
                <w:rFonts w:ascii="Helvetica" w:eastAsia="Times New Roman" w:hAnsi="Helvetica"/>
                <w:b/>
                <w:bCs/>
                <w:sz w:val="32"/>
                <w:szCs w:val="32"/>
                <w:lang w:eastAsia="en-US"/>
              </w:rPr>
            </w:pPr>
          </w:p>
          <w:p w14:paraId="5A8E935E" w14:textId="77777777" w:rsidR="005B1E6A" w:rsidRPr="00D23345" w:rsidRDefault="005B1E6A" w:rsidP="00EB3D7A">
            <w:pPr>
              <w:rPr>
                <w:rFonts w:ascii="Helvetica" w:eastAsia="Times New Roman" w:hAnsi="Helvetica"/>
                <w:b/>
                <w:bCs/>
                <w:sz w:val="32"/>
                <w:szCs w:val="32"/>
                <w:lang w:eastAsia="en-US"/>
              </w:rPr>
            </w:pPr>
          </w:p>
          <w:p w14:paraId="2AB8641A"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 xml:space="preserve">All the below statements relate to your resilience as a person. This could be at work or in your personal life. </w:t>
            </w:r>
          </w:p>
          <w:p w14:paraId="7EE502F2" w14:textId="77777777" w:rsidR="005B1E6A" w:rsidRPr="00D23345" w:rsidRDefault="005B1E6A" w:rsidP="00EB3D7A">
            <w:pPr>
              <w:rPr>
                <w:rFonts w:ascii="Helvetica" w:eastAsia="Times New Roman" w:hAnsi="Helvetica"/>
                <w:b/>
                <w:bCs/>
                <w:sz w:val="32"/>
                <w:szCs w:val="32"/>
                <w:lang w:eastAsia="en-US"/>
              </w:rPr>
            </w:pPr>
          </w:p>
          <w:p w14:paraId="32AF0563"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Please tick the response that best represents your level of agreement with each statement.</w:t>
            </w:r>
          </w:p>
          <w:p w14:paraId="7F6E6A06" w14:textId="77777777" w:rsidR="005B1E6A" w:rsidRPr="00D23345" w:rsidRDefault="005B1E6A" w:rsidP="00EB3D7A">
            <w:pPr>
              <w:spacing w:before="120" w:line="360" w:lineRule="auto"/>
              <w:rPr>
                <w:rFonts w:ascii="Helvetica" w:eastAsia="Times New Roman" w:hAnsi="Helvetica"/>
                <w:b/>
                <w:bCs/>
                <w:sz w:val="32"/>
                <w:szCs w:val="32"/>
                <w:lang w:eastAsia="en-US"/>
              </w:rPr>
            </w:pPr>
          </w:p>
        </w:tc>
        <w:tc>
          <w:tcPr>
            <w:tcW w:w="567" w:type="dxa"/>
            <w:shd w:val="clear" w:color="auto" w:fill="F2F2F2"/>
            <w:textDirection w:val="btLr"/>
            <w:vAlign w:val="bottom"/>
          </w:tcPr>
          <w:p w14:paraId="49E657D3"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Strongly disagree</w:t>
            </w:r>
          </w:p>
        </w:tc>
        <w:tc>
          <w:tcPr>
            <w:tcW w:w="567" w:type="dxa"/>
            <w:shd w:val="clear" w:color="auto" w:fill="D9D9D9"/>
            <w:textDirection w:val="btLr"/>
            <w:vAlign w:val="bottom"/>
          </w:tcPr>
          <w:p w14:paraId="24C40602" w14:textId="77777777" w:rsidR="005B1E6A" w:rsidRPr="00D23345" w:rsidRDefault="005B1E6A" w:rsidP="00EB3D7A">
            <w:pPr>
              <w:ind w:left="2160" w:hanging="2160"/>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Disagree</w:t>
            </w:r>
          </w:p>
        </w:tc>
        <w:tc>
          <w:tcPr>
            <w:tcW w:w="567" w:type="dxa"/>
            <w:shd w:val="clear" w:color="auto" w:fill="BFBFBF"/>
            <w:textDirection w:val="btLr"/>
            <w:vAlign w:val="bottom"/>
          </w:tcPr>
          <w:p w14:paraId="0F2731BA"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 xml:space="preserve">Neither agree </w:t>
            </w:r>
            <w:proofErr w:type="gramStart"/>
            <w:r w:rsidRPr="00D23345">
              <w:rPr>
                <w:rFonts w:ascii="Helvetica" w:eastAsia="Times New Roman" w:hAnsi="Helvetica"/>
                <w:b/>
                <w:bCs/>
                <w:sz w:val="29"/>
                <w:szCs w:val="32"/>
                <w:lang w:eastAsia="en-US"/>
              </w:rPr>
              <w:t>or</w:t>
            </w:r>
            <w:proofErr w:type="gramEnd"/>
            <w:r w:rsidRPr="00D23345">
              <w:rPr>
                <w:rFonts w:ascii="Helvetica" w:eastAsia="Times New Roman" w:hAnsi="Helvetica"/>
                <w:b/>
                <w:bCs/>
                <w:sz w:val="29"/>
                <w:szCs w:val="32"/>
                <w:lang w:eastAsia="en-US"/>
              </w:rPr>
              <w:t xml:space="preserve"> disagree</w:t>
            </w:r>
          </w:p>
        </w:tc>
        <w:tc>
          <w:tcPr>
            <w:tcW w:w="567" w:type="dxa"/>
            <w:shd w:val="clear" w:color="auto" w:fill="A6A6A6"/>
            <w:textDirection w:val="btLr"/>
            <w:vAlign w:val="bottom"/>
          </w:tcPr>
          <w:p w14:paraId="6DAB6C7B"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Agree</w:t>
            </w:r>
          </w:p>
        </w:tc>
        <w:tc>
          <w:tcPr>
            <w:tcW w:w="556" w:type="dxa"/>
            <w:shd w:val="clear" w:color="auto" w:fill="808080"/>
            <w:textDirection w:val="btLr"/>
            <w:vAlign w:val="bottom"/>
          </w:tcPr>
          <w:p w14:paraId="646DA890"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Strongly agree</w:t>
            </w:r>
          </w:p>
        </w:tc>
      </w:tr>
      <w:tr w:rsidR="005B1E6A" w:rsidRPr="00D23345" w14:paraId="0A84CAC8" w14:textId="77777777" w:rsidTr="00EB3D7A">
        <w:trPr>
          <w:trHeight w:val="841"/>
        </w:trPr>
        <w:tc>
          <w:tcPr>
            <w:tcW w:w="601" w:type="dxa"/>
            <w:tcBorders>
              <w:right w:val="nil"/>
            </w:tcBorders>
            <w:shd w:val="clear" w:color="auto" w:fill="FFFFFF"/>
            <w:vAlign w:val="center"/>
          </w:tcPr>
          <w:p w14:paraId="3AEF7D7F"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9</w:t>
            </w:r>
          </w:p>
        </w:tc>
        <w:tc>
          <w:tcPr>
            <w:tcW w:w="5748" w:type="dxa"/>
            <w:tcBorders>
              <w:left w:val="nil"/>
              <w:bottom w:val="single" w:sz="24" w:space="0" w:color="auto"/>
            </w:tcBorders>
            <w:shd w:val="clear" w:color="auto" w:fill="FFFFFF"/>
            <w:vAlign w:val="center"/>
          </w:tcPr>
          <w:p w14:paraId="10AE33C0"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 tend to bounce back quickly after hard times</w:t>
            </w:r>
          </w:p>
        </w:tc>
        <w:tc>
          <w:tcPr>
            <w:tcW w:w="567" w:type="dxa"/>
            <w:shd w:val="clear" w:color="auto" w:fill="F2F2F2"/>
            <w:vAlign w:val="center"/>
          </w:tcPr>
          <w:p w14:paraId="06041296"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6549C30E"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59CCE3A0"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24454E6A"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11DDF175"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608A79DC" w14:textId="77777777" w:rsidTr="00EB3D7A">
        <w:trPr>
          <w:trHeight w:val="841"/>
        </w:trPr>
        <w:tc>
          <w:tcPr>
            <w:tcW w:w="601" w:type="dxa"/>
            <w:tcBorders>
              <w:right w:val="nil"/>
            </w:tcBorders>
            <w:shd w:val="clear" w:color="auto" w:fill="FFFFFF"/>
            <w:vAlign w:val="center"/>
          </w:tcPr>
          <w:p w14:paraId="236413C1"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10</w:t>
            </w:r>
          </w:p>
        </w:tc>
        <w:tc>
          <w:tcPr>
            <w:tcW w:w="5748" w:type="dxa"/>
            <w:tcBorders>
              <w:left w:val="nil"/>
            </w:tcBorders>
            <w:shd w:val="clear" w:color="auto" w:fill="FFFFFF"/>
            <w:vAlign w:val="center"/>
          </w:tcPr>
          <w:p w14:paraId="51569653"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 have a hard time making it through stressful events</w:t>
            </w:r>
          </w:p>
        </w:tc>
        <w:tc>
          <w:tcPr>
            <w:tcW w:w="567" w:type="dxa"/>
            <w:shd w:val="clear" w:color="auto" w:fill="F2F2F2"/>
            <w:vAlign w:val="center"/>
          </w:tcPr>
          <w:p w14:paraId="01D1C55F"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678D9178"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3D129F22"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0E6FB37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6E44CD72"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6C52E387" w14:textId="77777777" w:rsidTr="00EB3D7A">
        <w:trPr>
          <w:trHeight w:val="841"/>
        </w:trPr>
        <w:tc>
          <w:tcPr>
            <w:tcW w:w="601" w:type="dxa"/>
            <w:tcBorders>
              <w:right w:val="nil"/>
            </w:tcBorders>
            <w:shd w:val="clear" w:color="auto" w:fill="FFFFFF"/>
            <w:vAlign w:val="center"/>
          </w:tcPr>
          <w:p w14:paraId="3B71D90B"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11</w:t>
            </w:r>
          </w:p>
        </w:tc>
        <w:tc>
          <w:tcPr>
            <w:tcW w:w="5748" w:type="dxa"/>
            <w:tcBorders>
              <w:left w:val="nil"/>
            </w:tcBorders>
            <w:shd w:val="clear" w:color="auto" w:fill="FFFFFF"/>
            <w:vAlign w:val="center"/>
          </w:tcPr>
          <w:p w14:paraId="19A058F5"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It does not take me long to recover from a stressful event</w:t>
            </w:r>
          </w:p>
        </w:tc>
        <w:tc>
          <w:tcPr>
            <w:tcW w:w="567" w:type="dxa"/>
            <w:shd w:val="clear" w:color="auto" w:fill="F2F2F2"/>
            <w:vAlign w:val="center"/>
          </w:tcPr>
          <w:p w14:paraId="3781804D"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7E23E6E1"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425D4EEF"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10A9F0C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6286E6D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12AAE801" w14:textId="77777777" w:rsidTr="00EB3D7A">
        <w:trPr>
          <w:trHeight w:val="841"/>
        </w:trPr>
        <w:tc>
          <w:tcPr>
            <w:tcW w:w="601" w:type="dxa"/>
            <w:tcBorders>
              <w:right w:val="nil"/>
            </w:tcBorders>
            <w:shd w:val="clear" w:color="auto" w:fill="FFFFFF"/>
            <w:vAlign w:val="center"/>
          </w:tcPr>
          <w:p w14:paraId="42EFA3EF"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12</w:t>
            </w:r>
          </w:p>
        </w:tc>
        <w:tc>
          <w:tcPr>
            <w:tcW w:w="5748" w:type="dxa"/>
            <w:tcBorders>
              <w:left w:val="nil"/>
            </w:tcBorders>
            <w:shd w:val="clear" w:color="auto" w:fill="FFFFFF"/>
            <w:vAlign w:val="center"/>
          </w:tcPr>
          <w:p w14:paraId="7E70E542"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It is hard for me to snap back when something bad happens</w:t>
            </w:r>
          </w:p>
        </w:tc>
        <w:tc>
          <w:tcPr>
            <w:tcW w:w="567" w:type="dxa"/>
            <w:shd w:val="clear" w:color="auto" w:fill="F2F2F2"/>
            <w:vAlign w:val="center"/>
          </w:tcPr>
          <w:p w14:paraId="4C180239"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501A1840"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14213D66"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5A3D25FB"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76E6E34D"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0FA4D458" w14:textId="77777777" w:rsidTr="00EB3D7A">
        <w:trPr>
          <w:trHeight w:val="841"/>
        </w:trPr>
        <w:tc>
          <w:tcPr>
            <w:tcW w:w="601" w:type="dxa"/>
            <w:tcBorders>
              <w:right w:val="nil"/>
            </w:tcBorders>
            <w:shd w:val="clear" w:color="auto" w:fill="FFFFFF"/>
            <w:vAlign w:val="center"/>
          </w:tcPr>
          <w:p w14:paraId="4193188C"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13</w:t>
            </w:r>
          </w:p>
        </w:tc>
        <w:tc>
          <w:tcPr>
            <w:tcW w:w="5748" w:type="dxa"/>
            <w:tcBorders>
              <w:left w:val="nil"/>
            </w:tcBorders>
            <w:shd w:val="clear" w:color="auto" w:fill="FFFFFF"/>
            <w:vAlign w:val="center"/>
          </w:tcPr>
          <w:p w14:paraId="432196D0"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 usually come through difficult times with little trouble</w:t>
            </w:r>
          </w:p>
        </w:tc>
        <w:tc>
          <w:tcPr>
            <w:tcW w:w="567" w:type="dxa"/>
            <w:shd w:val="clear" w:color="auto" w:fill="F2F2F2"/>
            <w:vAlign w:val="center"/>
          </w:tcPr>
          <w:p w14:paraId="7AA38F3D"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6FBB03A7"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74881E78"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2505C4BA"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6958D30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472E28D7" w14:textId="77777777" w:rsidTr="00EB3D7A">
        <w:trPr>
          <w:trHeight w:val="841"/>
        </w:trPr>
        <w:tc>
          <w:tcPr>
            <w:tcW w:w="601" w:type="dxa"/>
            <w:tcBorders>
              <w:right w:val="nil"/>
            </w:tcBorders>
            <w:shd w:val="clear" w:color="auto" w:fill="FFFFFF"/>
            <w:vAlign w:val="center"/>
          </w:tcPr>
          <w:p w14:paraId="4172DFCD" w14:textId="77777777" w:rsidR="005B1E6A" w:rsidRPr="00D23345" w:rsidRDefault="005B1E6A" w:rsidP="00EB3D7A">
            <w:pPr>
              <w:jc w:val="cente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14</w:t>
            </w:r>
          </w:p>
        </w:tc>
        <w:tc>
          <w:tcPr>
            <w:tcW w:w="5748" w:type="dxa"/>
            <w:tcBorders>
              <w:left w:val="nil"/>
            </w:tcBorders>
            <w:shd w:val="clear" w:color="auto" w:fill="FFFFFF"/>
            <w:vAlign w:val="center"/>
          </w:tcPr>
          <w:p w14:paraId="6F009F46" w14:textId="77777777" w:rsidR="005B1E6A" w:rsidRPr="00D23345" w:rsidRDefault="005B1E6A" w:rsidP="00EB3D7A">
            <w:pPr>
              <w:spacing w:line="360" w:lineRule="auto"/>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I tend to take a long time to get over setbacks in life</w:t>
            </w:r>
          </w:p>
        </w:tc>
        <w:tc>
          <w:tcPr>
            <w:tcW w:w="567" w:type="dxa"/>
            <w:shd w:val="clear" w:color="auto" w:fill="F2F2F2"/>
            <w:vAlign w:val="center"/>
          </w:tcPr>
          <w:p w14:paraId="05EB3E8A"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2CCADC39"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7D6F30FF"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2DB7B2FB"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7B5A02E6"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bl>
    <w:p w14:paraId="50E1A08A" w14:textId="77777777" w:rsidR="005B1E6A" w:rsidRPr="00D23345" w:rsidRDefault="005B1E6A" w:rsidP="005B1E6A">
      <w:pPr>
        <w:spacing w:after="160"/>
        <w:rPr>
          <w:rFonts w:ascii="Helvetica" w:eastAsia="Times New Roman" w:hAnsi="Helvetica"/>
          <w:b/>
          <w:bCs/>
          <w:sz w:val="48"/>
          <w:szCs w:val="160"/>
          <w:lang w:eastAsia="en-US"/>
        </w:rPr>
      </w:pPr>
    </w:p>
    <w:p w14:paraId="7AD89F34" w14:textId="77777777" w:rsidR="005B1E6A" w:rsidRPr="00D23345" w:rsidRDefault="005B1E6A" w:rsidP="005B1E6A">
      <w:pPr>
        <w:spacing w:after="160"/>
        <w:rPr>
          <w:rFonts w:ascii="Helvetica" w:eastAsia="Times New Roman" w:hAnsi="Helvetica"/>
          <w:b/>
          <w:bCs/>
          <w:sz w:val="48"/>
          <w:szCs w:val="16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tbl>
      <w:tblPr>
        <w:tblStyle w:val="TableGrid2"/>
        <w:tblpPr w:leftFromText="180" w:rightFromText="180" w:vertAnchor="page" w:horzAnchor="margin" w:tblpXSpec="center" w:tblpY="2136"/>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601"/>
        <w:gridCol w:w="5748"/>
        <w:gridCol w:w="567"/>
        <w:gridCol w:w="567"/>
        <w:gridCol w:w="567"/>
        <w:gridCol w:w="567"/>
        <w:gridCol w:w="556"/>
      </w:tblGrid>
      <w:tr w:rsidR="005B1E6A" w:rsidRPr="00D23345" w14:paraId="58B26A8F" w14:textId="77777777" w:rsidTr="00EB3D7A">
        <w:trPr>
          <w:trHeight w:val="3203"/>
        </w:trPr>
        <w:tc>
          <w:tcPr>
            <w:tcW w:w="6349" w:type="dxa"/>
            <w:gridSpan w:val="2"/>
            <w:shd w:val="clear" w:color="auto" w:fill="D9D9D9"/>
            <w:vAlign w:val="center"/>
          </w:tcPr>
          <w:p w14:paraId="63607C42"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lastRenderedPageBreak/>
              <w:t xml:space="preserve">All the below statements relate to your work environment. </w:t>
            </w:r>
          </w:p>
          <w:p w14:paraId="078BDF40" w14:textId="77777777" w:rsidR="005B1E6A" w:rsidRPr="00D23345" w:rsidRDefault="005B1E6A" w:rsidP="00EB3D7A">
            <w:pPr>
              <w:rPr>
                <w:rFonts w:ascii="Helvetica" w:eastAsia="Times New Roman" w:hAnsi="Helvetica"/>
                <w:b/>
                <w:bCs/>
                <w:sz w:val="32"/>
                <w:szCs w:val="32"/>
                <w:lang w:eastAsia="en-US"/>
              </w:rPr>
            </w:pPr>
          </w:p>
          <w:p w14:paraId="1C00439D"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Please tick the response that best represents your level of agreement with each statement.</w:t>
            </w:r>
          </w:p>
        </w:tc>
        <w:tc>
          <w:tcPr>
            <w:tcW w:w="567" w:type="dxa"/>
            <w:tcBorders>
              <w:left w:val="nil"/>
              <w:right w:val="single" w:sz="24" w:space="0" w:color="auto"/>
            </w:tcBorders>
            <w:shd w:val="clear" w:color="auto" w:fill="F2F2F2"/>
            <w:textDirection w:val="btLr"/>
            <w:vAlign w:val="center"/>
          </w:tcPr>
          <w:p w14:paraId="512E9BB3"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Not at all</w:t>
            </w:r>
          </w:p>
        </w:tc>
        <w:tc>
          <w:tcPr>
            <w:tcW w:w="567" w:type="dxa"/>
            <w:tcBorders>
              <w:left w:val="single" w:sz="24" w:space="0" w:color="auto"/>
              <w:right w:val="single" w:sz="24" w:space="0" w:color="auto"/>
            </w:tcBorders>
            <w:shd w:val="clear" w:color="auto" w:fill="D9D9D9"/>
            <w:textDirection w:val="btLr"/>
            <w:vAlign w:val="center"/>
          </w:tcPr>
          <w:p w14:paraId="04180EAD" w14:textId="77777777" w:rsidR="005B1E6A" w:rsidRPr="00D23345" w:rsidRDefault="005B1E6A" w:rsidP="00EB3D7A">
            <w:pPr>
              <w:ind w:left="2160" w:hanging="2160"/>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To a small extent</w:t>
            </w:r>
          </w:p>
        </w:tc>
        <w:tc>
          <w:tcPr>
            <w:tcW w:w="567" w:type="dxa"/>
            <w:tcBorders>
              <w:left w:val="single" w:sz="24" w:space="0" w:color="auto"/>
              <w:right w:val="single" w:sz="24" w:space="0" w:color="auto"/>
            </w:tcBorders>
            <w:shd w:val="clear" w:color="auto" w:fill="BFBFBF"/>
            <w:textDirection w:val="btLr"/>
            <w:vAlign w:val="center"/>
          </w:tcPr>
          <w:p w14:paraId="29F7C4DC"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To some extent</w:t>
            </w:r>
          </w:p>
        </w:tc>
        <w:tc>
          <w:tcPr>
            <w:tcW w:w="567" w:type="dxa"/>
            <w:tcBorders>
              <w:left w:val="single" w:sz="24" w:space="0" w:color="auto"/>
              <w:right w:val="single" w:sz="24" w:space="0" w:color="auto"/>
            </w:tcBorders>
            <w:shd w:val="clear" w:color="auto" w:fill="A6A6A6"/>
            <w:textDirection w:val="btLr"/>
            <w:vAlign w:val="center"/>
          </w:tcPr>
          <w:p w14:paraId="214806BD"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To a large extent</w:t>
            </w:r>
          </w:p>
        </w:tc>
        <w:tc>
          <w:tcPr>
            <w:tcW w:w="556" w:type="dxa"/>
            <w:tcBorders>
              <w:left w:val="single" w:sz="24" w:space="0" w:color="auto"/>
              <w:right w:val="single" w:sz="24" w:space="0" w:color="auto"/>
            </w:tcBorders>
            <w:shd w:val="clear" w:color="auto" w:fill="808080"/>
            <w:textDirection w:val="btLr"/>
            <w:vAlign w:val="center"/>
          </w:tcPr>
          <w:p w14:paraId="633739D4"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To a very large extent</w:t>
            </w:r>
          </w:p>
        </w:tc>
      </w:tr>
      <w:tr w:rsidR="005B1E6A" w:rsidRPr="00D23345" w14:paraId="35AA1D44" w14:textId="77777777" w:rsidTr="00EB3D7A">
        <w:trPr>
          <w:trHeight w:val="841"/>
        </w:trPr>
        <w:tc>
          <w:tcPr>
            <w:tcW w:w="601" w:type="dxa"/>
            <w:tcBorders>
              <w:right w:val="nil"/>
            </w:tcBorders>
            <w:shd w:val="clear" w:color="auto" w:fill="FFFFFF"/>
            <w:vAlign w:val="center"/>
          </w:tcPr>
          <w:p w14:paraId="4FAEC30B"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15</w:t>
            </w:r>
          </w:p>
        </w:tc>
        <w:tc>
          <w:tcPr>
            <w:tcW w:w="5748" w:type="dxa"/>
            <w:tcBorders>
              <w:left w:val="nil"/>
              <w:bottom w:val="single" w:sz="24" w:space="0" w:color="auto"/>
            </w:tcBorders>
            <w:shd w:val="clear" w:color="auto" w:fill="FFFFFF"/>
            <w:vAlign w:val="center"/>
          </w:tcPr>
          <w:p w14:paraId="7E7D67B1"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Does your work in A&amp;E give you chance to demonstrate your clinical skills and abilities?</w:t>
            </w:r>
          </w:p>
        </w:tc>
        <w:tc>
          <w:tcPr>
            <w:tcW w:w="567" w:type="dxa"/>
            <w:shd w:val="clear" w:color="auto" w:fill="F2F2F2"/>
            <w:vAlign w:val="center"/>
          </w:tcPr>
          <w:p w14:paraId="2BFFE451"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12E6CA60"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3AEE7B46"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69FC0152"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03CB9F47"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7FB069BA" w14:textId="77777777" w:rsidTr="00EB3D7A">
        <w:trPr>
          <w:trHeight w:val="841"/>
        </w:trPr>
        <w:tc>
          <w:tcPr>
            <w:tcW w:w="601" w:type="dxa"/>
            <w:tcBorders>
              <w:right w:val="nil"/>
            </w:tcBorders>
            <w:shd w:val="clear" w:color="auto" w:fill="FFFFFF"/>
            <w:vAlign w:val="center"/>
          </w:tcPr>
          <w:p w14:paraId="5A319590"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16</w:t>
            </w:r>
          </w:p>
        </w:tc>
        <w:tc>
          <w:tcPr>
            <w:tcW w:w="5748" w:type="dxa"/>
            <w:tcBorders>
              <w:left w:val="nil"/>
            </w:tcBorders>
            <w:shd w:val="clear" w:color="auto" w:fill="FFFFFF"/>
            <w:vAlign w:val="center"/>
          </w:tcPr>
          <w:p w14:paraId="3B43A9AD"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Does your work in A&amp;E help your self-confidence?</w:t>
            </w:r>
          </w:p>
        </w:tc>
        <w:tc>
          <w:tcPr>
            <w:tcW w:w="567" w:type="dxa"/>
            <w:shd w:val="clear" w:color="auto" w:fill="F2F2F2"/>
            <w:vAlign w:val="center"/>
          </w:tcPr>
          <w:p w14:paraId="2DD12F0F"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4D072ACA"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27016725"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7BDEAF29"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28F2A4FE"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14FCE41D" w14:textId="77777777" w:rsidTr="00EB3D7A">
        <w:trPr>
          <w:trHeight w:val="841"/>
        </w:trPr>
        <w:tc>
          <w:tcPr>
            <w:tcW w:w="601" w:type="dxa"/>
            <w:tcBorders>
              <w:right w:val="nil"/>
            </w:tcBorders>
            <w:shd w:val="clear" w:color="auto" w:fill="FFFFFF"/>
            <w:vAlign w:val="center"/>
          </w:tcPr>
          <w:p w14:paraId="2DD51363"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17</w:t>
            </w:r>
          </w:p>
        </w:tc>
        <w:tc>
          <w:tcPr>
            <w:tcW w:w="5748" w:type="dxa"/>
            <w:tcBorders>
              <w:left w:val="nil"/>
            </w:tcBorders>
            <w:shd w:val="clear" w:color="auto" w:fill="FFFFFF"/>
            <w:vAlign w:val="center"/>
          </w:tcPr>
          <w:p w14:paraId="62557888"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To what extent do you feel nervous when working in A&amp;E?</w:t>
            </w:r>
          </w:p>
        </w:tc>
        <w:tc>
          <w:tcPr>
            <w:tcW w:w="567" w:type="dxa"/>
            <w:shd w:val="clear" w:color="auto" w:fill="F2F2F2"/>
            <w:vAlign w:val="center"/>
          </w:tcPr>
          <w:p w14:paraId="03FDE2C2"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3DF0EECA"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5F058BB4"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72CD6DCD"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4DFA4383"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3F0697AC" w14:textId="77777777" w:rsidTr="00EB3D7A">
        <w:trPr>
          <w:trHeight w:val="841"/>
        </w:trPr>
        <w:tc>
          <w:tcPr>
            <w:tcW w:w="601" w:type="dxa"/>
            <w:tcBorders>
              <w:right w:val="nil"/>
            </w:tcBorders>
            <w:shd w:val="clear" w:color="auto" w:fill="FFFFFF"/>
            <w:vAlign w:val="center"/>
          </w:tcPr>
          <w:p w14:paraId="44C7F91D"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18</w:t>
            </w:r>
          </w:p>
        </w:tc>
        <w:tc>
          <w:tcPr>
            <w:tcW w:w="5748" w:type="dxa"/>
            <w:tcBorders>
              <w:left w:val="nil"/>
            </w:tcBorders>
            <w:shd w:val="clear" w:color="auto" w:fill="FFFFFF"/>
            <w:vAlign w:val="center"/>
          </w:tcPr>
          <w:p w14:paraId="46AC9970"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To what extent do you find you can use your knowledge and experience in your work in A&amp;E?</w:t>
            </w:r>
          </w:p>
        </w:tc>
        <w:tc>
          <w:tcPr>
            <w:tcW w:w="567" w:type="dxa"/>
            <w:shd w:val="clear" w:color="auto" w:fill="F2F2F2"/>
            <w:vAlign w:val="center"/>
          </w:tcPr>
          <w:p w14:paraId="66873799"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6C6CE795"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28FD3AC3"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15C4199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1F168C06"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40EE4E34" w14:textId="77777777" w:rsidTr="00EB3D7A">
        <w:trPr>
          <w:trHeight w:val="841"/>
        </w:trPr>
        <w:tc>
          <w:tcPr>
            <w:tcW w:w="601" w:type="dxa"/>
            <w:tcBorders>
              <w:right w:val="nil"/>
            </w:tcBorders>
            <w:shd w:val="clear" w:color="auto" w:fill="FFFFFF"/>
            <w:vAlign w:val="center"/>
          </w:tcPr>
          <w:p w14:paraId="7AF584FC"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19</w:t>
            </w:r>
          </w:p>
        </w:tc>
        <w:tc>
          <w:tcPr>
            <w:tcW w:w="5748" w:type="dxa"/>
            <w:tcBorders>
              <w:left w:val="nil"/>
            </w:tcBorders>
            <w:shd w:val="clear" w:color="auto" w:fill="FFFFFF"/>
            <w:vAlign w:val="center"/>
          </w:tcPr>
          <w:p w14:paraId="37FBC024"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Is patient treatment in A&amp;E complicated by conflicts among staff members?</w:t>
            </w:r>
          </w:p>
        </w:tc>
        <w:tc>
          <w:tcPr>
            <w:tcW w:w="567" w:type="dxa"/>
            <w:shd w:val="clear" w:color="auto" w:fill="F2F2F2"/>
            <w:vAlign w:val="center"/>
          </w:tcPr>
          <w:p w14:paraId="50070403"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3831C640"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688F52F3"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5D6E1BFA"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64342EA5"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4E18E147" w14:textId="77777777" w:rsidTr="00EB3D7A">
        <w:trPr>
          <w:trHeight w:val="46"/>
        </w:trPr>
        <w:tc>
          <w:tcPr>
            <w:tcW w:w="601" w:type="dxa"/>
            <w:tcBorders>
              <w:right w:val="nil"/>
            </w:tcBorders>
            <w:shd w:val="clear" w:color="auto" w:fill="FFFFFF"/>
            <w:vAlign w:val="center"/>
          </w:tcPr>
          <w:p w14:paraId="113AE7B3"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20</w:t>
            </w:r>
          </w:p>
        </w:tc>
        <w:tc>
          <w:tcPr>
            <w:tcW w:w="5748" w:type="dxa"/>
            <w:tcBorders>
              <w:left w:val="nil"/>
            </w:tcBorders>
            <w:shd w:val="clear" w:color="auto" w:fill="FFFFFF"/>
            <w:vAlign w:val="center"/>
          </w:tcPr>
          <w:p w14:paraId="1BD78A75"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0"/>
                <w:szCs w:val="30"/>
                <w:lang w:eastAsia="en-US"/>
              </w:rPr>
              <w:t>Is it difficult to reconcile loyalty towards your team with loyalty towards your own profession?</w:t>
            </w:r>
          </w:p>
        </w:tc>
        <w:tc>
          <w:tcPr>
            <w:tcW w:w="567" w:type="dxa"/>
            <w:shd w:val="clear" w:color="auto" w:fill="F2F2F2"/>
            <w:vAlign w:val="center"/>
          </w:tcPr>
          <w:p w14:paraId="36E76878"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669FA5BF"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15A68EA5"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31BB05E4"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6EDDCD46"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bl>
    <w:p w14:paraId="2B873B88" w14:textId="77777777" w:rsidR="005B1E6A" w:rsidRPr="00D23345" w:rsidRDefault="005B1E6A" w:rsidP="005B1E6A">
      <w:pPr>
        <w:spacing w:after="160"/>
        <w:rPr>
          <w:rFonts w:ascii="Helvetica" w:eastAsia="Times New Roman" w:hAnsi="Helvetica"/>
          <w:b/>
          <w:bCs/>
          <w:sz w:val="48"/>
          <w:szCs w:val="160"/>
          <w:lang w:eastAsia="en-US"/>
        </w:rPr>
        <w:sectPr w:rsidR="005B1E6A" w:rsidRPr="00D23345" w:rsidSect="00EB3D7A">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7E03A8F8" w14:textId="77777777" w:rsidR="005B1E6A" w:rsidRPr="00D23345" w:rsidRDefault="005B1E6A" w:rsidP="005B1E6A">
      <w:pPr>
        <w:spacing w:after="160"/>
        <w:rPr>
          <w:rFonts w:ascii="Helvetica" w:eastAsia="Times New Roman" w:hAnsi="Helvetica"/>
          <w:b/>
          <w:bCs/>
          <w:sz w:val="48"/>
          <w:szCs w:val="160"/>
          <w:lang w:eastAsia="en-US"/>
        </w:rPr>
      </w:pPr>
    </w:p>
    <w:tbl>
      <w:tblPr>
        <w:tblStyle w:val="TableGrid2"/>
        <w:tblpPr w:leftFromText="180" w:rightFromText="180" w:vertAnchor="page" w:horzAnchor="margin" w:tblpXSpec="center" w:tblpY="2359"/>
        <w:tblW w:w="9173"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601"/>
        <w:gridCol w:w="5748"/>
        <w:gridCol w:w="567"/>
        <w:gridCol w:w="567"/>
        <w:gridCol w:w="567"/>
        <w:gridCol w:w="567"/>
        <w:gridCol w:w="556"/>
      </w:tblGrid>
      <w:tr w:rsidR="005B1E6A" w:rsidRPr="00D23345" w14:paraId="4E81964E" w14:textId="77777777" w:rsidTr="00EB3D7A">
        <w:trPr>
          <w:trHeight w:val="2352"/>
        </w:trPr>
        <w:tc>
          <w:tcPr>
            <w:tcW w:w="6349" w:type="dxa"/>
            <w:gridSpan w:val="2"/>
            <w:shd w:val="clear" w:color="auto" w:fill="D9D9D9"/>
            <w:vAlign w:val="center"/>
          </w:tcPr>
          <w:p w14:paraId="6D7626C1"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 xml:space="preserve">All the below statements relate to your work environment. </w:t>
            </w:r>
          </w:p>
          <w:p w14:paraId="68B9B345" w14:textId="77777777" w:rsidR="005B1E6A" w:rsidRPr="00D23345" w:rsidRDefault="005B1E6A" w:rsidP="00EB3D7A">
            <w:pPr>
              <w:rPr>
                <w:rFonts w:ascii="Helvetica" w:eastAsia="Times New Roman" w:hAnsi="Helvetica"/>
                <w:b/>
                <w:bCs/>
                <w:sz w:val="32"/>
                <w:szCs w:val="32"/>
                <w:lang w:eastAsia="en-US"/>
              </w:rPr>
            </w:pPr>
          </w:p>
          <w:p w14:paraId="371F5354" w14:textId="77777777" w:rsidR="005B1E6A" w:rsidRPr="00D23345" w:rsidRDefault="005B1E6A" w:rsidP="00EB3D7A">
            <w:pPr>
              <w:rPr>
                <w:rFonts w:ascii="Helvetica" w:eastAsia="Times New Roman" w:hAnsi="Helvetica"/>
                <w:b/>
                <w:bCs/>
                <w:sz w:val="32"/>
                <w:szCs w:val="32"/>
                <w:lang w:eastAsia="en-US"/>
              </w:rPr>
            </w:pPr>
            <w:r w:rsidRPr="00D23345">
              <w:rPr>
                <w:rFonts w:ascii="Helvetica" w:eastAsia="Times New Roman" w:hAnsi="Helvetica"/>
                <w:b/>
                <w:bCs/>
                <w:sz w:val="32"/>
                <w:szCs w:val="32"/>
                <w:lang w:eastAsia="en-US"/>
              </w:rPr>
              <w:t>Please tick the response that best represents your level of agreement with each statement.</w:t>
            </w:r>
          </w:p>
        </w:tc>
        <w:tc>
          <w:tcPr>
            <w:tcW w:w="567" w:type="dxa"/>
            <w:tcBorders>
              <w:left w:val="nil"/>
              <w:right w:val="single" w:sz="24" w:space="0" w:color="auto"/>
            </w:tcBorders>
            <w:shd w:val="clear" w:color="auto" w:fill="F2F2F2"/>
            <w:textDirection w:val="btLr"/>
            <w:vAlign w:val="center"/>
          </w:tcPr>
          <w:p w14:paraId="47CCA19F"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color w:val="000000"/>
                <w:sz w:val="29"/>
                <w:szCs w:val="32"/>
                <w:lang w:eastAsia="en-US"/>
              </w:rPr>
              <w:t>Never</w:t>
            </w:r>
          </w:p>
        </w:tc>
        <w:tc>
          <w:tcPr>
            <w:tcW w:w="567" w:type="dxa"/>
            <w:tcBorders>
              <w:left w:val="single" w:sz="24" w:space="0" w:color="auto"/>
              <w:right w:val="single" w:sz="24" w:space="0" w:color="auto"/>
            </w:tcBorders>
            <w:shd w:val="clear" w:color="auto" w:fill="D9D9D9"/>
            <w:textDirection w:val="btLr"/>
            <w:vAlign w:val="center"/>
          </w:tcPr>
          <w:p w14:paraId="10611E04" w14:textId="77777777" w:rsidR="005B1E6A" w:rsidRPr="00D23345" w:rsidRDefault="005B1E6A" w:rsidP="00EB3D7A">
            <w:pPr>
              <w:ind w:left="2160" w:hanging="2160"/>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Rarely</w:t>
            </w:r>
          </w:p>
        </w:tc>
        <w:tc>
          <w:tcPr>
            <w:tcW w:w="567" w:type="dxa"/>
            <w:tcBorders>
              <w:left w:val="single" w:sz="24" w:space="0" w:color="auto"/>
              <w:right w:val="single" w:sz="24" w:space="0" w:color="auto"/>
            </w:tcBorders>
            <w:shd w:val="clear" w:color="auto" w:fill="BFBFBF"/>
            <w:textDirection w:val="btLr"/>
            <w:vAlign w:val="center"/>
          </w:tcPr>
          <w:p w14:paraId="78C93D57" w14:textId="77777777" w:rsidR="005B1E6A" w:rsidRPr="00D23345" w:rsidRDefault="005B1E6A" w:rsidP="00EB3D7A">
            <w:pPr>
              <w:rPr>
                <w:rFonts w:ascii="Helvetica" w:eastAsia="Times New Roman" w:hAnsi="Helvetica" w:cs="Helvetica"/>
                <w:b/>
                <w:bCs/>
                <w:sz w:val="32"/>
                <w:szCs w:val="32"/>
                <w:lang w:eastAsia="en-US"/>
              </w:rPr>
            </w:pPr>
            <w:r w:rsidRPr="00D23345">
              <w:rPr>
                <w:rFonts w:ascii="Helvetica" w:eastAsia="Times New Roman" w:hAnsi="Helvetica"/>
                <w:b/>
                <w:bCs/>
                <w:sz w:val="29"/>
                <w:szCs w:val="32"/>
                <w:lang w:eastAsia="en-US"/>
              </w:rPr>
              <w:t>Occasionally</w:t>
            </w:r>
          </w:p>
        </w:tc>
        <w:tc>
          <w:tcPr>
            <w:tcW w:w="567" w:type="dxa"/>
            <w:tcBorders>
              <w:left w:val="single" w:sz="24" w:space="0" w:color="auto"/>
              <w:right w:val="single" w:sz="24" w:space="0" w:color="auto"/>
            </w:tcBorders>
            <w:shd w:val="clear" w:color="auto" w:fill="A6A6A6"/>
            <w:textDirection w:val="btLr"/>
            <w:vAlign w:val="center"/>
          </w:tcPr>
          <w:p w14:paraId="5B433428"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Often</w:t>
            </w:r>
          </w:p>
        </w:tc>
        <w:tc>
          <w:tcPr>
            <w:tcW w:w="556" w:type="dxa"/>
            <w:tcBorders>
              <w:left w:val="single" w:sz="24" w:space="0" w:color="auto"/>
              <w:right w:val="single" w:sz="24" w:space="0" w:color="auto"/>
            </w:tcBorders>
            <w:shd w:val="clear" w:color="auto" w:fill="808080"/>
            <w:textDirection w:val="btLr"/>
            <w:vAlign w:val="center"/>
          </w:tcPr>
          <w:p w14:paraId="3C34BE9E" w14:textId="77777777" w:rsidR="005B1E6A" w:rsidRPr="00D23345" w:rsidRDefault="005B1E6A" w:rsidP="00EB3D7A">
            <w:pPr>
              <w:rPr>
                <w:rFonts w:ascii="Helvetica" w:eastAsia="Times New Roman" w:hAnsi="Helvetica" w:cs="Helvetica"/>
                <w:b/>
                <w:bCs/>
                <w:color w:val="FFFFFF"/>
                <w:sz w:val="32"/>
                <w:szCs w:val="32"/>
                <w:lang w:eastAsia="en-US"/>
              </w:rPr>
            </w:pPr>
            <w:r w:rsidRPr="00D23345">
              <w:rPr>
                <w:rFonts w:ascii="Helvetica" w:eastAsia="Times New Roman" w:hAnsi="Helvetica"/>
                <w:b/>
                <w:bCs/>
                <w:color w:val="FFFFFF"/>
                <w:sz w:val="29"/>
                <w:szCs w:val="32"/>
                <w:lang w:eastAsia="en-US"/>
              </w:rPr>
              <w:t>Very often</w:t>
            </w:r>
          </w:p>
        </w:tc>
      </w:tr>
      <w:tr w:rsidR="005B1E6A" w:rsidRPr="00D23345" w14:paraId="0C141738" w14:textId="77777777" w:rsidTr="00EB3D7A">
        <w:trPr>
          <w:trHeight w:val="841"/>
        </w:trPr>
        <w:tc>
          <w:tcPr>
            <w:tcW w:w="601" w:type="dxa"/>
            <w:tcBorders>
              <w:right w:val="nil"/>
            </w:tcBorders>
            <w:shd w:val="clear" w:color="auto" w:fill="FFFFFF"/>
            <w:vAlign w:val="center"/>
          </w:tcPr>
          <w:p w14:paraId="5C6FFF2F"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21</w:t>
            </w:r>
          </w:p>
        </w:tc>
        <w:tc>
          <w:tcPr>
            <w:tcW w:w="5748" w:type="dxa"/>
            <w:tcBorders>
              <w:left w:val="nil"/>
              <w:bottom w:val="single" w:sz="24" w:space="0" w:color="auto"/>
            </w:tcBorders>
            <w:shd w:val="clear" w:color="auto" w:fill="FFFFFF"/>
            <w:vAlign w:val="center"/>
          </w:tcPr>
          <w:p w14:paraId="4F9D878A"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How often are worried about going to work?</w:t>
            </w:r>
          </w:p>
        </w:tc>
        <w:tc>
          <w:tcPr>
            <w:tcW w:w="567" w:type="dxa"/>
            <w:shd w:val="clear" w:color="auto" w:fill="F2F2F2"/>
            <w:vAlign w:val="center"/>
          </w:tcPr>
          <w:p w14:paraId="69658E53"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7811F425"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63D02228"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42BB35F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231231FA"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5FAA1413" w14:textId="77777777" w:rsidTr="00EB3D7A">
        <w:trPr>
          <w:trHeight w:val="841"/>
        </w:trPr>
        <w:tc>
          <w:tcPr>
            <w:tcW w:w="601" w:type="dxa"/>
            <w:tcBorders>
              <w:right w:val="nil"/>
            </w:tcBorders>
            <w:shd w:val="clear" w:color="auto" w:fill="FFFFFF"/>
            <w:vAlign w:val="center"/>
          </w:tcPr>
          <w:p w14:paraId="79CB792F"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22</w:t>
            </w:r>
          </w:p>
        </w:tc>
        <w:tc>
          <w:tcPr>
            <w:tcW w:w="5748" w:type="dxa"/>
            <w:tcBorders>
              <w:left w:val="nil"/>
            </w:tcBorders>
            <w:shd w:val="clear" w:color="auto" w:fill="FFFFFF"/>
            <w:vAlign w:val="center"/>
          </w:tcPr>
          <w:p w14:paraId="0DF508F9"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Do you get the support you need when you are faced with difficult treatment problems?</w:t>
            </w:r>
          </w:p>
        </w:tc>
        <w:tc>
          <w:tcPr>
            <w:tcW w:w="567" w:type="dxa"/>
            <w:shd w:val="clear" w:color="auto" w:fill="F2F2F2"/>
            <w:vAlign w:val="center"/>
          </w:tcPr>
          <w:p w14:paraId="0C65E68B"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3C4A0ACF"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7F8D7665"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710400AB"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419A8340"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3E68B653" w14:textId="77777777" w:rsidTr="00EB3D7A">
        <w:trPr>
          <w:trHeight w:val="841"/>
        </w:trPr>
        <w:tc>
          <w:tcPr>
            <w:tcW w:w="601" w:type="dxa"/>
            <w:tcBorders>
              <w:right w:val="nil"/>
            </w:tcBorders>
            <w:shd w:val="clear" w:color="auto" w:fill="FFFFFF"/>
            <w:vAlign w:val="center"/>
          </w:tcPr>
          <w:p w14:paraId="1AD11756"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23</w:t>
            </w:r>
          </w:p>
        </w:tc>
        <w:tc>
          <w:tcPr>
            <w:tcW w:w="5748" w:type="dxa"/>
            <w:tcBorders>
              <w:left w:val="nil"/>
            </w:tcBorders>
            <w:shd w:val="clear" w:color="auto" w:fill="FFFFFF"/>
            <w:vAlign w:val="center"/>
          </w:tcPr>
          <w:p w14:paraId="62791070"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Do you feel like you need to be in several places at the same time in A&amp;E?</w:t>
            </w:r>
          </w:p>
        </w:tc>
        <w:tc>
          <w:tcPr>
            <w:tcW w:w="567" w:type="dxa"/>
            <w:shd w:val="clear" w:color="auto" w:fill="F2F2F2"/>
            <w:vAlign w:val="center"/>
          </w:tcPr>
          <w:p w14:paraId="59787C7E"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7E4CC583"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62422754"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1EEB9B5B"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4FB3C3BB"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r w:rsidR="005B1E6A" w:rsidRPr="00D23345" w14:paraId="7AC56428" w14:textId="77777777" w:rsidTr="00EB3D7A">
        <w:trPr>
          <w:trHeight w:val="841"/>
        </w:trPr>
        <w:tc>
          <w:tcPr>
            <w:tcW w:w="601" w:type="dxa"/>
            <w:tcBorders>
              <w:right w:val="nil"/>
            </w:tcBorders>
            <w:shd w:val="clear" w:color="auto" w:fill="FFFFFF"/>
            <w:vAlign w:val="center"/>
          </w:tcPr>
          <w:p w14:paraId="52275C60" w14:textId="77777777" w:rsidR="005B1E6A" w:rsidRPr="00D23345" w:rsidRDefault="005B1E6A" w:rsidP="00EB3D7A">
            <w:pPr>
              <w:jc w:val="center"/>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24</w:t>
            </w:r>
          </w:p>
        </w:tc>
        <w:tc>
          <w:tcPr>
            <w:tcW w:w="5748" w:type="dxa"/>
            <w:tcBorders>
              <w:left w:val="nil"/>
            </w:tcBorders>
            <w:shd w:val="clear" w:color="auto" w:fill="FFFFFF"/>
            <w:vAlign w:val="center"/>
          </w:tcPr>
          <w:p w14:paraId="4B0FC0FE" w14:textId="77777777" w:rsidR="005B1E6A" w:rsidRPr="00D23345" w:rsidRDefault="005B1E6A" w:rsidP="00EB3D7A">
            <w:pPr>
              <w:spacing w:line="360" w:lineRule="auto"/>
              <w:rPr>
                <w:rFonts w:ascii="Helvetica" w:eastAsia="Times New Roman" w:hAnsi="Helvetica"/>
                <w:b/>
                <w:bCs/>
                <w:sz w:val="30"/>
                <w:szCs w:val="30"/>
                <w:lang w:eastAsia="en-US"/>
              </w:rPr>
            </w:pPr>
            <w:r w:rsidRPr="00D23345">
              <w:rPr>
                <w:rFonts w:ascii="Helvetica" w:eastAsia="Times New Roman" w:hAnsi="Helvetica"/>
                <w:b/>
                <w:bCs/>
                <w:sz w:val="32"/>
                <w:szCs w:val="32"/>
                <w:lang w:eastAsia="en-US"/>
              </w:rPr>
              <w:t>How often do you think you have too many tasks imposed on you?</w:t>
            </w:r>
          </w:p>
        </w:tc>
        <w:tc>
          <w:tcPr>
            <w:tcW w:w="567" w:type="dxa"/>
            <w:shd w:val="clear" w:color="auto" w:fill="F2F2F2"/>
            <w:vAlign w:val="center"/>
          </w:tcPr>
          <w:p w14:paraId="366B9C40"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D9D9D9"/>
            <w:vAlign w:val="center"/>
          </w:tcPr>
          <w:p w14:paraId="59562422" w14:textId="77777777" w:rsidR="005B1E6A" w:rsidRPr="00D23345" w:rsidRDefault="005B1E6A" w:rsidP="00EB3D7A">
            <w:pPr>
              <w:spacing w:line="360" w:lineRule="auto"/>
              <w:ind w:left="2160" w:hanging="2160"/>
              <w:jc w:val="center"/>
              <w:rPr>
                <w:rFonts w:ascii="Helvetica" w:eastAsia="Times New Roman" w:hAnsi="Helvetica"/>
                <w:b/>
                <w:bCs/>
                <w:sz w:val="29"/>
                <w:szCs w:val="32"/>
                <w:lang w:eastAsia="en-US"/>
              </w:rPr>
            </w:pPr>
          </w:p>
        </w:tc>
        <w:tc>
          <w:tcPr>
            <w:tcW w:w="567" w:type="dxa"/>
            <w:shd w:val="clear" w:color="auto" w:fill="BFBFBF"/>
            <w:vAlign w:val="center"/>
          </w:tcPr>
          <w:p w14:paraId="58B500DF" w14:textId="77777777" w:rsidR="005B1E6A" w:rsidRPr="00D23345" w:rsidRDefault="005B1E6A" w:rsidP="00EB3D7A">
            <w:pPr>
              <w:spacing w:line="360" w:lineRule="auto"/>
              <w:jc w:val="center"/>
              <w:rPr>
                <w:rFonts w:ascii="Helvetica" w:eastAsia="Times New Roman" w:hAnsi="Helvetica"/>
                <w:b/>
                <w:bCs/>
                <w:sz w:val="29"/>
                <w:szCs w:val="32"/>
                <w:lang w:eastAsia="en-US"/>
              </w:rPr>
            </w:pPr>
          </w:p>
        </w:tc>
        <w:tc>
          <w:tcPr>
            <w:tcW w:w="567" w:type="dxa"/>
            <w:shd w:val="clear" w:color="auto" w:fill="A6A6A6"/>
            <w:vAlign w:val="center"/>
          </w:tcPr>
          <w:p w14:paraId="32EF40A8"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c>
          <w:tcPr>
            <w:tcW w:w="556" w:type="dxa"/>
            <w:shd w:val="clear" w:color="auto" w:fill="808080"/>
            <w:vAlign w:val="center"/>
          </w:tcPr>
          <w:p w14:paraId="1F90381D" w14:textId="77777777" w:rsidR="005B1E6A" w:rsidRPr="00D23345" w:rsidRDefault="005B1E6A" w:rsidP="00EB3D7A">
            <w:pPr>
              <w:spacing w:line="360" w:lineRule="auto"/>
              <w:jc w:val="center"/>
              <w:rPr>
                <w:rFonts w:ascii="Helvetica" w:eastAsia="Times New Roman" w:hAnsi="Helvetica"/>
                <w:b/>
                <w:bCs/>
                <w:color w:val="FFFFFF"/>
                <w:sz w:val="29"/>
                <w:szCs w:val="32"/>
                <w:lang w:eastAsia="en-US"/>
              </w:rPr>
            </w:pPr>
          </w:p>
        </w:tc>
      </w:tr>
    </w:tbl>
    <w:p w14:paraId="01A05882" w14:textId="77777777" w:rsidR="005B1E6A" w:rsidRPr="00D23345" w:rsidRDefault="005B1E6A" w:rsidP="005B1E6A">
      <w:pPr>
        <w:spacing w:after="160"/>
        <w:jc w:val="both"/>
        <w:rPr>
          <w:rFonts w:ascii="Helvetica" w:eastAsia="Times New Roman" w:hAnsi="Helvetica"/>
          <w:b/>
          <w:bCs/>
          <w:sz w:val="48"/>
          <w:szCs w:val="160"/>
          <w:lang w:eastAsia="en-US"/>
        </w:rPr>
      </w:pPr>
    </w:p>
    <w:p w14:paraId="7F701E02" w14:textId="77777777" w:rsidR="005B1E6A" w:rsidRPr="00D23345" w:rsidRDefault="005B1E6A" w:rsidP="005B1E6A">
      <w:pPr>
        <w:spacing w:after="160"/>
        <w:jc w:val="both"/>
        <w:rPr>
          <w:rFonts w:ascii="Helvetica" w:eastAsia="Times New Roman" w:hAnsi="Helvetica"/>
          <w:b/>
          <w:bCs/>
          <w:sz w:val="48"/>
          <w:szCs w:val="160"/>
          <w:lang w:eastAsia="en-US"/>
        </w:rPr>
      </w:pPr>
    </w:p>
    <w:p w14:paraId="0B3C2812" w14:textId="77777777" w:rsidR="005B1E6A" w:rsidRPr="00D23345" w:rsidRDefault="005B1E6A" w:rsidP="005B1E6A">
      <w:pPr>
        <w:spacing w:after="160"/>
        <w:jc w:val="both"/>
        <w:rPr>
          <w:rFonts w:ascii="Helvetica" w:eastAsia="Times New Roman" w:hAnsi="Helvetica"/>
          <w:b/>
          <w:bCs/>
          <w:sz w:val="48"/>
          <w:szCs w:val="160"/>
          <w:lang w:eastAsia="en-US"/>
        </w:rPr>
      </w:pPr>
    </w:p>
    <w:p w14:paraId="1DD9E46D" w14:textId="77777777" w:rsidR="005B1E6A" w:rsidRPr="00D23345" w:rsidRDefault="005B1E6A" w:rsidP="005B1E6A">
      <w:pPr>
        <w:spacing w:after="160"/>
        <w:jc w:val="both"/>
        <w:rPr>
          <w:rFonts w:ascii="Helvetica" w:eastAsia="Times New Roman" w:hAnsi="Helvetica"/>
          <w:b/>
          <w:bCs/>
          <w:sz w:val="48"/>
          <w:szCs w:val="160"/>
          <w:lang w:eastAsia="en-US"/>
        </w:rPr>
      </w:pPr>
      <w:r w:rsidRPr="00D23345">
        <w:rPr>
          <w:rFonts w:ascii="Helvetica" w:eastAsia="Times New Roman" w:hAnsi="Helvetica"/>
          <w:b/>
          <w:bCs/>
          <w:sz w:val="48"/>
          <w:szCs w:val="160"/>
          <w:lang w:eastAsia="en-US"/>
        </w:rPr>
        <w:t xml:space="preserve">Thank you again for taking the time to complete this questionnaire. </w:t>
      </w:r>
    </w:p>
    <w:p w14:paraId="213A0EA3" w14:textId="77777777" w:rsidR="00927FDE" w:rsidRDefault="00927FDE" w:rsidP="00813BDF">
      <w:pPr>
        <w:spacing w:line="360" w:lineRule="auto"/>
        <w:rPr>
          <w:b/>
          <w:bCs/>
        </w:rPr>
        <w:sectPr w:rsidR="00927FDE">
          <w:pgSz w:w="11906" w:h="16838"/>
          <w:pgMar w:top="1440" w:right="1440" w:bottom="1440" w:left="1440" w:header="708" w:footer="708" w:gutter="0"/>
          <w:cols w:space="708"/>
          <w:docGrid w:linePitch="360"/>
        </w:sectPr>
      </w:pPr>
    </w:p>
    <w:p w14:paraId="373462B6" w14:textId="3D52163B" w:rsidR="00FA53CA" w:rsidRPr="00FA53CA" w:rsidRDefault="00FA53CA" w:rsidP="00FA53CA">
      <w:pPr>
        <w:spacing w:line="360" w:lineRule="auto"/>
        <w:jc w:val="center"/>
        <w:rPr>
          <w:b/>
          <w:bCs/>
          <w:sz w:val="28"/>
          <w:szCs w:val="28"/>
        </w:rPr>
      </w:pPr>
      <w:r w:rsidRPr="00FA53CA">
        <w:rPr>
          <w:b/>
          <w:bCs/>
          <w:sz w:val="28"/>
          <w:szCs w:val="28"/>
        </w:rPr>
        <w:lastRenderedPageBreak/>
        <w:t xml:space="preserve">Appendix B: </w:t>
      </w:r>
      <w:proofErr w:type="gramStart"/>
      <w:r w:rsidRPr="00FA53CA">
        <w:rPr>
          <w:rFonts w:eastAsia="Times New Roman" w:cs="Arial"/>
          <w:b/>
          <w:bCs/>
          <w:sz w:val="28"/>
          <w:szCs w:val="28"/>
          <w:lang w:eastAsia="zh-CN"/>
        </w:rPr>
        <w:t>Outcomes</w:t>
      </w:r>
      <w:proofErr w:type="gramEnd"/>
      <w:r w:rsidRPr="00FA53CA">
        <w:rPr>
          <w:rFonts w:eastAsia="Times New Roman" w:cs="Arial"/>
          <w:b/>
          <w:bCs/>
          <w:sz w:val="28"/>
          <w:szCs w:val="28"/>
          <w:lang w:eastAsia="zh-CN"/>
        </w:rPr>
        <w:t xml:space="preserve"> extraction form</w:t>
      </w:r>
    </w:p>
    <w:p w14:paraId="6FBBC110" w14:textId="77777777" w:rsidR="00FA53CA" w:rsidRPr="00D23345" w:rsidRDefault="00FA53CA" w:rsidP="00FA53CA">
      <w:pPr>
        <w:pBdr>
          <w:bottom w:val="single" w:sz="4" w:space="1" w:color="auto"/>
        </w:pBdr>
        <w:shd w:val="clear" w:color="auto" w:fill="FFFFFF"/>
        <w:spacing w:after="160"/>
        <w:jc w:val="center"/>
        <w:rPr>
          <w:rFonts w:eastAsia="Times New Roman" w:cs="Arial"/>
          <w:b/>
          <w:bCs/>
          <w:color w:val="000000"/>
          <w:sz w:val="28"/>
          <w:szCs w:val="28"/>
          <w:shd w:val="clear" w:color="auto" w:fill="FFFFFF"/>
          <w:lang w:eastAsia="zh-CN"/>
        </w:rPr>
      </w:pPr>
      <w:r w:rsidRPr="00D23345">
        <w:rPr>
          <w:rFonts w:eastAsia="Times New Roman" w:cs="Arial"/>
          <w:b/>
          <w:bCs/>
          <w:color w:val="000000"/>
          <w:sz w:val="28"/>
          <w:szCs w:val="28"/>
          <w:shd w:val="clear" w:color="auto" w:fill="FFFFFF"/>
          <w:lang w:eastAsia="zh-CN"/>
        </w:rPr>
        <w:t xml:space="preserve">The </w:t>
      </w:r>
      <w:proofErr w:type="spellStart"/>
      <w:r w:rsidRPr="00D23345">
        <w:rPr>
          <w:rFonts w:eastAsia="Times New Roman" w:cs="Arial"/>
          <w:b/>
          <w:bCs/>
          <w:color w:val="000000"/>
          <w:sz w:val="28"/>
          <w:szCs w:val="28"/>
          <w:shd w:val="clear" w:color="auto" w:fill="FFFFFF"/>
          <w:lang w:eastAsia="zh-CN"/>
        </w:rPr>
        <w:t>TofU</w:t>
      </w:r>
      <w:proofErr w:type="spellEnd"/>
      <w:r w:rsidRPr="00D23345">
        <w:rPr>
          <w:rFonts w:eastAsia="Times New Roman" w:cs="Arial"/>
          <w:b/>
          <w:bCs/>
          <w:color w:val="000000"/>
          <w:sz w:val="28"/>
          <w:szCs w:val="28"/>
          <w:shd w:val="clear" w:color="auto" w:fill="FFFFFF"/>
          <w:lang w:eastAsia="zh-CN"/>
        </w:rPr>
        <w:t xml:space="preserve"> project: Can emergency doctors’ tolerance of uncertainty impact on patient outcomes and resource utilisation?</w:t>
      </w:r>
    </w:p>
    <w:p w14:paraId="10EA7562" w14:textId="77777777" w:rsidR="00FA53CA" w:rsidRPr="00D23345" w:rsidRDefault="00FA53CA" w:rsidP="00FA53CA">
      <w:pPr>
        <w:shd w:val="clear" w:color="auto" w:fill="FFFFFF"/>
        <w:spacing w:after="160"/>
        <w:rPr>
          <w:rFonts w:eastAsia="Times New Roman" w:cs="Arial"/>
          <w:b/>
          <w:i/>
          <w:sz w:val="28"/>
          <w:szCs w:val="28"/>
          <w:lang w:eastAsia="zh-CN"/>
        </w:rPr>
      </w:pPr>
      <w:r w:rsidRPr="00D23345">
        <w:rPr>
          <w:rFonts w:eastAsia="Times New Roman" w:cs="Arial"/>
          <w:b/>
          <w:i/>
          <w:sz w:val="28"/>
          <w:szCs w:val="28"/>
          <w:lang w:eastAsia="zh-CN"/>
        </w:rPr>
        <w:t xml:space="preserve">Instructions for the data extractor </w:t>
      </w:r>
    </w:p>
    <w:p w14:paraId="0DA5D9BE" w14:textId="77777777" w:rsidR="00FA53CA" w:rsidRPr="00D23345" w:rsidRDefault="00FA53CA" w:rsidP="00FA53CA">
      <w:pPr>
        <w:shd w:val="clear" w:color="auto" w:fill="FFFFFF"/>
        <w:spacing w:after="160"/>
        <w:rPr>
          <w:rFonts w:eastAsia="Times New Roman" w:cs="Arial"/>
          <w:sz w:val="28"/>
          <w:szCs w:val="28"/>
          <w:lang w:eastAsia="zh-CN"/>
        </w:rPr>
      </w:pPr>
      <w:r w:rsidRPr="00D23345">
        <w:rPr>
          <w:rFonts w:eastAsia="Times New Roman" w:cs="Arial"/>
          <w:sz w:val="28"/>
          <w:szCs w:val="28"/>
          <w:lang w:eastAsia="zh-CN"/>
        </w:rPr>
        <w:t xml:space="preserve">Please extract data for </w:t>
      </w:r>
      <w:r w:rsidRPr="00D23345">
        <w:rPr>
          <w:rFonts w:eastAsia="Times New Roman" w:cs="Arial"/>
          <w:b/>
          <w:sz w:val="28"/>
          <w:szCs w:val="28"/>
          <w:lang w:eastAsia="zh-CN"/>
        </w:rPr>
        <w:t>10 patients</w:t>
      </w:r>
      <w:r w:rsidRPr="00D23345">
        <w:rPr>
          <w:rFonts w:eastAsia="Times New Roman" w:cs="Arial"/>
          <w:sz w:val="28"/>
          <w:szCs w:val="28"/>
          <w:lang w:eastAsia="zh-CN"/>
        </w:rPr>
        <w:t xml:space="preserve"> per doctor. To be included, a patient: </w:t>
      </w:r>
    </w:p>
    <w:p w14:paraId="2E9EF6C9" w14:textId="77777777" w:rsidR="00FA53CA" w:rsidRPr="00D46A2C" w:rsidRDefault="00FA53CA" w:rsidP="00FA53CA">
      <w:pPr>
        <w:numPr>
          <w:ilvl w:val="0"/>
          <w:numId w:val="8"/>
        </w:numPr>
        <w:shd w:val="clear" w:color="auto" w:fill="FFFFFF"/>
        <w:spacing w:after="160" w:line="256" w:lineRule="auto"/>
        <w:contextualSpacing/>
        <w:rPr>
          <w:rFonts w:eastAsia="Times New Roman" w:cs="Arial"/>
          <w:sz w:val="28"/>
          <w:szCs w:val="28"/>
          <w:lang w:eastAsia="zh-CN"/>
        </w:rPr>
      </w:pPr>
      <w:r w:rsidRPr="00D46A2C">
        <w:rPr>
          <w:rFonts w:eastAsia="Times New Roman" w:cs="Arial"/>
          <w:sz w:val="28"/>
          <w:szCs w:val="28"/>
          <w:lang w:eastAsia="zh-CN"/>
        </w:rPr>
        <w:t>Must have been over 18 years old</w:t>
      </w:r>
    </w:p>
    <w:p w14:paraId="236E4FAB" w14:textId="6686635D" w:rsidR="00FA53CA" w:rsidRPr="00D46A2C" w:rsidRDefault="002B1158" w:rsidP="00FA53CA">
      <w:pPr>
        <w:numPr>
          <w:ilvl w:val="0"/>
          <w:numId w:val="8"/>
        </w:numPr>
        <w:shd w:val="clear" w:color="auto" w:fill="FFFFFF"/>
        <w:spacing w:after="160" w:line="256" w:lineRule="auto"/>
        <w:contextualSpacing/>
        <w:rPr>
          <w:rFonts w:eastAsia="Times New Roman" w:cs="Arial"/>
          <w:sz w:val="28"/>
          <w:szCs w:val="28"/>
          <w:lang w:eastAsia="zh-CN"/>
        </w:rPr>
      </w:pPr>
      <w:r w:rsidRPr="00D46A2C">
        <w:rPr>
          <w:rFonts w:eastAsia="Times New Roman" w:cs="Arial"/>
          <w:sz w:val="28"/>
          <w:szCs w:val="28"/>
          <w:lang w:eastAsia="zh-CN"/>
        </w:rPr>
        <w:t>The p</w:t>
      </w:r>
      <w:r w:rsidR="00756452" w:rsidRPr="00D46A2C">
        <w:rPr>
          <w:rFonts w:eastAsia="Times New Roman" w:cs="Arial"/>
          <w:sz w:val="28"/>
          <w:szCs w:val="28"/>
          <w:lang w:eastAsia="zh-CN"/>
        </w:rPr>
        <w:t>atient episode must have been over 30 days ago</w:t>
      </w:r>
    </w:p>
    <w:p w14:paraId="59F31402" w14:textId="77777777" w:rsidR="00FA53CA" w:rsidRPr="00D46A2C" w:rsidRDefault="00FA53CA" w:rsidP="00FA53CA">
      <w:pPr>
        <w:numPr>
          <w:ilvl w:val="0"/>
          <w:numId w:val="8"/>
        </w:numPr>
        <w:shd w:val="clear" w:color="auto" w:fill="FFFFFF"/>
        <w:spacing w:after="160" w:line="256" w:lineRule="auto"/>
        <w:contextualSpacing/>
        <w:rPr>
          <w:rFonts w:eastAsia="Times New Roman" w:cs="Arial"/>
          <w:sz w:val="28"/>
          <w:szCs w:val="28"/>
          <w:lang w:eastAsia="zh-CN"/>
        </w:rPr>
      </w:pPr>
      <w:r w:rsidRPr="00D46A2C">
        <w:rPr>
          <w:rFonts w:eastAsia="Times New Roman" w:cs="Arial"/>
          <w:sz w:val="28"/>
          <w:szCs w:val="28"/>
          <w:lang w:eastAsia="zh-CN"/>
        </w:rPr>
        <w:t xml:space="preserve">Must have arrived with at least 1 of the following </w:t>
      </w:r>
      <w:r w:rsidRPr="00D46A2C">
        <w:rPr>
          <w:rFonts w:eastAsia="Times New Roman" w:cs="Arial"/>
          <w:b/>
          <w:bCs/>
          <w:sz w:val="28"/>
          <w:szCs w:val="28"/>
          <w:lang w:eastAsia="zh-CN"/>
        </w:rPr>
        <w:t xml:space="preserve">primary </w:t>
      </w:r>
      <w:r w:rsidRPr="00D46A2C">
        <w:rPr>
          <w:rFonts w:eastAsia="Times New Roman" w:cs="Arial"/>
          <w:sz w:val="28"/>
          <w:szCs w:val="28"/>
          <w:lang w:eastAsia="zh-CN"/>
        </w:rPr>
        <w:t xml:space="preserve">complaints: </w:t>
      </w:r>
      <w:r w:rsidRPr="00D46A2C">
        <w:rPr>
          <w:rFonts w:eastAsia="Times New Roman" w:cs="Arial"/>
          <w:b/>
          <w:bCs/>
          <w:sz w:val="28"/>
          <w:szCs w:val="28"/>
          <w:lang w:eastAsia="zh-CN"/>
        </w:rPr>
        <w:t>abdominal pain</w:t>
      </w:r>
      <w:r w:rsidRPr="00D46A2C">
        <w:rPr>
          <w:rFonts w:eastAsia="Times New Roman" w:cs="Arial"/>
          <w:sz w:val="28"/>
          <w:szCs w:val="28"/>
          <w:lang w:eastAsia="zh-CN"/>
        </w:rPr>
        <w:t xml:space="preserve">, </w:t>
      </w:r>
      <w:r w:rsidRPr="00D46A2C">
        <w:rPr>
          <w:rFonts w:eastAsia="Times New Roman" w:cs="Arial"/>
          <w:b/>
          <w:bCs/>
          <w:sz w:val="28"/>
          <w:szCs w:val="28"/>
          <w:lang w:eastAsia="zh-CN"/>
        </w:rPr>
        <w:t>chest pain</w:t>
      </w:r>
      <w:r w:rsidRPr="00D46A2C">
        <w:rPr>
          <w:rFonts w:eastAsia="Times New Roman" w:cs="Arial"/>
          <w:sz w:val="28"/>
          <w:szCs w:val="28"/>
          <w:lang w:eastAsia="zh-CN"/>
        </w:rPr>
        <w:t xml:space="preserve">, </w:t>
      </w:r>
      <w:r w:rsidRPr="00D46A2C">
        <w:rPr>
          <w:rFonts w:eastAsia="Times New Roman" w:cs="Arial"/>
          <w:b/>
          <w:bCs/>
          <w:sz w:val="28"/>
          <w:szCs w:val="28"/>
          <w:lang w:eastAsia="zh-CN"/>
        </w:rPr>
        <w:t>headache</w:t>
      </w:r>
      <w:r w:rsidRPr="00D46A2C">
        <w:rPr>
          <w:rFonts w:eastAsia="Times New Roman" w:cs="Arial"/>
          <w:sz w:val="28"/>
          <w:szCs w:val="28"/>
          <w:lang w:eastAsia="zh-CN"/>
        </w:rPr>
        <w:t xml:space="preserve">, </w:t>
      </w:r>
      <w:r w:rsidRPr="00D46A2C">
        <w:rPr>
          <w:rFonts w:eastAsia="Times New Roman" w:cs="Arial"/>
          <w:b/>
          <w:bCs/>
          <w:sz w:val="28"/>
          <w:szCs w:val="28"/>
          <w:lang w:eastAsia="zh-CN"/>
        </w:rPr>
        <w:t>vomiting</w:t>
      </w:r>
      <w:r w:rsidRPr="00D46A2C">
        <w:rPr>
          <w:rFonts w:eastAsia="Times New Roman" w:cs="Arial"/>
          <w:sz w:val="28"/>
          <w:szCs w:val="28"/>
          <w:lang w:eastAsia="zh-CN"/>
        </w:rPr>
        <w:t xml:space="preserve"> and/or </w:t>
      </w:r>
      <w:r w:rsidRPr="00D46A2C">
        <w:rPr>
          <w:rFonts w:eastAsia="Times New Roman" w:cs="Arial"/>
          <w:b/>
          <w:bCs/>
          <w:sz w:val="28"/>
          <w:szCs w:val="28"/>
          <w:lang w:eastAsia="zh-CN"/>
        </w:rPr>
        <w:t>back pain</w:t>
      </w:r>
      <w:r w:rsidRPr="00D46A2C">
        <w:rPr>
          <w:rFonts w:eastAsia="Times New Roman" w:cs="Arial"/>
          <w:sz w:val="28"/>
          <w:szCs w:val="28"/>
          <w:lang w:eastAsia="zh-CN"/>
        </w:rPr>
        <w:t>.</w:t>
      </w:r>
    </w:p>
    <w:p w14:paraId="4C915A42" w14:textId="77777777" w:rsidR="00FE67F8" w:rsidRDefault="00FE67F8" w:rsidP="00FA53CA">
      <w:pPr>
        <w:shd w:val="clear" w:color="auto" w:fill="FFFFFF"/>
        <w:spacing w:after="160"/>
        <w:rPr>
          <w:rFonts w:eastAsia="Times New Roman" w:cs="Arial"/>
          <w:sz w:val="28"/>
          <w:szCs w:val="28"/>
          <w:lang w:eastAsia="zh-CN"/>
        </w:rPr>
      </w:pPr>
    </w:p>
    <w:p w14:paraId="5D53761A" w14:textId="5443EABE" w:rsidR="00FA53CA" w:rsidRPr="00D23345" w:rsidRDefault="00FA53CA" w:rsidP="00FA53CA">
      <w:pPr>
        <w:shd w:val="clear" w:color="auto" w:fill="FFFFFF"/>
        <w:spacing w:after="160"/>
        <w:rPr>
          <w:rFonts w:eastAsia="Times New Roman" w:cs="Arial"/>
          <w:sz w:val="28"/>
          <w:szCs w:val="28"/>
          <w:lang w:eastAsia="zh-CN"/>
        </w:rPr>
      </w:pPr>
      <w:r w:rsidRPr="00D23345">
        <w:rPr>
          <w:rFonts w:eastAsia="Times New Roman" w:cs="Arial"/>
          <w:sz w:val="28"/>
          <w:szCs w:val="28"/>
          <w:lang w:eastAsia="zh-CN"/>
        </w:rPr>
        <w:t xml:space="preserve">Please note that the ‘treating doctor’ refers to the doctor who did or did not make the decision to admit/discharge the patient. </w:t>
      </w:r>
    </w:p>
    <w:p w14:paraId="65E6BA6E" w14:textId="77777777" w:rsidR="00FA53CA" w:rsidRPr="00D23345" w:rsidRDefault="00FA53CA" w:rsidP="00FA53CA">
      <w:pPr>
        <w:pBdr>
          <w:bottom w:val="single" w:sz="4" w:space="1" w:color="auto"/>
        </w:pBdr>
        <w:shd w:val="clear" w:color="auto" w:fill="FFFFFF"/>
        <w:spacing w:after="160"/>
        <w:rPr>
          <w:rFonts w:eastAsia="Times New Roman" w:cs="Arial"/>
          <w:sz w:val="28"/>
          <w:szCs w:val="28"/>
          <w:lang w:eastAsia="zh-CN"/>
        </w:rPr>
      </w:pPr>
      <w:r w:rsidRPr="00D23345">
        <w:rPr>
          <w:rFonts w:eastAsia="Times New Roman" w:cs="Arial"/>
          <w:sz w:val="28"/>
          <w:szCs w:val="28"/>
          <w:lang w:eastAsia="zh-CN"/>
        </w:rPr>
        <w:t xml:space="preserve">Please try to complete every section (even if the patient died) as missing data will affect the statistical power of our analyses. If there are sections you cannot complete, please make a note of these, and reasons why, in the last section of this form. </w:t>
      </w:r>
    </w:p>
    <w:p w14:paraId="5F8AF8E2" w14:textId="1591AC68" w:rsidR="00FA53CA" w:rsidRPr="00D23345" w:rsidRDefault="00FA53CA" w:rsidP="00FA53CA">
      <w:pPr>
        <w:pBdr>
          <w:bottom w:val="single" w:sz="4" w:space="1" w:color="auto"/>
        </w:pBdr>
        <w:shd w:val="clear" w:color="auto" w:fill="FFFFFF"/>
        <w:spacing w:after="160"/>
        <w:rPr>
          <w:rFonts w:eastAsia="Times New Roman" w:cs="Arial"/>
          <w:sz w:val="28"/>
          <w:szCs w:val="28"/>
          <w:lang w:eastAsia="zh-CN"/>
        </w:rPr>
      </w:pPr>
      <w:r w:rsidRPr="00D23345">
        <w:rPr>
          <w:rFonts w:eastAsia="Times New Roman" w:cs="Arial"/>
          <w:sz w:val="28"/>
          <w:szCs w:val="28"/>
          <w:lang w:eastAsia="zh-CN"/>
        </w:rPr>
        <w:t>We have included a completion guide/explanation for each item at the end of this form.</w:t>
      </w:r>
      <w:r w:rsidR="00F4511B">
        <w:rPr>
          <w:rFonts w:eastAsia="Times New Roman" w:cs="Arial"/>
          <w:sz w:val="28"/>
          <w:szCs w:val="28"/>
          <w:lang w:eastAsia="zh-CN"/>
        </w:rPr>
        <w:t xml:space="preserve"> </w:t>
      </w:r>
    </w:p>
    <w:p w14:paraId="717AD7A8" w14:textId="77777777" w:rsidR="00FA53CA" w:rsidRPr="00D23345" w:rsidRDefault="00FA53CA" w:rsidP="00FA53CA">
      <w:pPr>
        <w:pBdr>
          <w:bottom w:val="single" w:sz="4" w:space="1" w:color="auto"/>
        </w:pBdr>
        <w:shd w:val="clear" w:color="auto" w:fill="FFFFFF"/>
        <w:spacing w:after="160"/>
        <w:rPr>
          <w:rFonts w:eastAsia="Times New Roman" w:cs="Arial"/>
          <w:sz w:val="28"/>
          <w:szCs w:val="28"/>
          <w:lang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12"/>
        <w:gridCol w:w="1510"/>
        <w:gridCol w:w="1511"/>
        <w:gridCol w:w="1511"/>
        <w:gridCol w:w="1511"/>
      </w:tblGrid>
      <w:tr w:rsidR="00FA53CA" w:rsidRPr="00D23345" w14:paraId="56DF1A59" w14:textId="77777777" w:rsidTr="00EB3D7A">
        <w:tc>
          <w:tcPr>
            <w:tcW w:w="4111" w:type="dxa"/>
            <w:tcBorders>
              <w:bottom w:val="single" w:sz="18" w:space="0" w:color="auto"/>
            </w:tcBorders>
            <w:shd w:val="clear" w:color="auto" w:fill="FFFFFF"/>
          </w:tcPr>
          <w:p w14:paraId="10B034E8"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1. What is your extractor ID?</w:t>
            </w:r>
          </w:p>
        </w:tc>
        <w:tc>
          <w:tcPr>
            <w:tcW w:w="312" w:type="dxa"/>
            <w:shd w:val="clear" w:color="auto" w:fill="FFFFFF"/>
          </w:tcPr>
          <w:p w14:paraId="52EA58E9"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c>
          <w:tcPr>
            <w:tcW w:w="6043" w:type="dxa"/>
            <w:gridSpan w:val="4"/>
            <w:tcBorders>
              <w:bottom w:val="single" w:sz="18" w:space="0" w:color="auto"/>
            </w:tcBorders>
            <w:shd w:val="clear" w:color="auto" w:fill="FFFFFF"/>
          </w:tcPr>
          <w:p w14:paraId="0361B811" w14:textId="6BA6C8A8"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 xml:space="preserve">2. What </w:t>
            </w:r>
            <w:r w:rsidR="00A91D8C">
              <w:rPr>
                <w:rFonts w:eastAsia="Times New Roman" w:cs="Arial"/>
                <w:b/>
                <w:bCs/>
                <w:sz w:val="28"/>
                <w:szCs w:val="28"/>
                <w:lang w:eastAsia="zh-CN"/>
              </w:rPr>
              <w:t>are</w:t>
            </w:r>
            <w:r w:rsidRPr="00D23345">
              <w:rPr>
                <w:rFonts w:eastAsia="Times New Roman" w:cs="Arial"/>
                <w:b/>
                <w:bCs/>
                <w:sz w:val="28"/>
                <w:szCs w:val="28"/>
                <w:lang w:eastAsia="zh-CN"/>
              </w:rPr>
              <w:t xml:space="preserve"> the doctor</w:t>
            </w:r>
            <w:r w:rsidR="00D746EF">
              <w:rPr>
                <w:rFonts w:eastAsia="Times New Roman" w:cs="Arial"/>
                <w:b/>
                <w:bCs/>
                <w:sz w:val="28"/>
                <w:szCs w:val="28"/>
                <w:lang w:eastAsia="zh-CN"/>
              </w:rPr>
              <w:t xml:space="preserve"> and </w:t>
            </w:r>
            <w:r w:rsidR="00A91D8C">
              <w:rPr>
                <w:rFonts w:eastAsia="Times New Roman" w:cs="Arial"/>
                <w:b/>
                <w:bCs/>
                <w:sz w:val="28"/>
                <w:szCs w:val="28"/>
                <w:lang w:eastAsia="zh-CN"/>
              </w:rPr>
              <w:t>patient’</w:t>
            </w:r>
            <w:r w:rsidR="00D746EF">
              <w:rPr>
                <w:rFonts w:eastAsia="Times New Roman" w:cs="Arial"/>
                <w:b/>
                <w:bCs/>
                <w:sz w:val="28"/>
                <w:szCs w:val="28"/>
                <w:lang w:eastAsia="zh-CN"/>
              </w:rPr>
              <w:t>s</w:t>
            </w:r>
            <w:r w:rsidRPr="00D23345">
              <w:rPr>
                <w:rFonts w:eastAsia="Times New Roman" w:cs="Arial"/>
                <w:b/>
                <w:bCs/>
                <w:sz w:val="28"/>
                <w:szCs w:val="28"/>
                <w:lang w:eastAsia="zh-CN"/>
              </w:rPr>
              <w:t xml:space="preserve"> ID</w:t>
            </w:r>
            <w:r w:rsidR="00A91D8C">
              <w:rPr>
                <w:rFonts w:eastAsia="Times New Roman" w:cs="Arial"/>
                <w:b/>
                <w:bCs/>
                <w:sz w:val="28"/>
                <w:szCs w:val="28"/>
                <w:lang w:eastAsia="zh-CN"/>
              </w:rPr>
              <w:t>s</w:t>
            </w:r>
            <w:r w:rsidRPr="00D23345">
              <w:rPr>
                <w:rFonts w:eastAsia="Times New Roman" w:cs="Arial"/>
                <w:b/>
                <w:bCs/>
                <w:sz w:val="28"/>
                <w:szCs w:val="28"/>
                <w:lang w:eastAsia="zh-CN"/>
              </w:rPr>
              <w:t>?</w:t>
            </w:r>
          </w:p>
        </w:tc>
      </w:tr>
      <w:tr w:rsidR="00A91D8C" w:rsidRPr="00D23345" w14:paraId="2DF91853" w14:textId="77777777" w:rsidTr="00733477">
        <w:tc>
          <w:tcPr>
            <w:tcW w:w="4111" w:type="dxa"/>
            <w:tcBorders>
              <w:top w:val="single" w:sz="18" w:space="0" w:color="auto"/>
              <w:left w:val="single" w:sz="18" w:space="0" w:color="auto"/>
              <w:bottom w:val="single" w:sz="18" w:space="0" w:color="auto"/>
              <w:right w:val="single" w:sz="18" w:space="0" w:color="auto"/>
            </w:tcBorders>
            <w:shd w:val="clear" w:color="auto" w:fill="FFFFFF"/>
          </w:tcPr>
          <w:p w14:paraId="4802AEAF" w14:textId="77777777" w:rsidR="00A91D8C" w:rsidRPr="00D23345" w:rsidRDefault="00A91D8C" w:rsidP="00EB3D7A">
            <w:pPr>
              <w:shd w:val="clear" w:color="auto" w:fill="FFFFFF"/>
              <w:spacing w:line="276" w:lineRule="auto"/>
              <w:jc w:val="center"/>
              <w:rPr>
                <w:rFonts w:eastAsia="Times New Roman" w:cs="Arial"/>
                <w:sz w:val="28"/>
                <w:szCs w:val="28"/>
                <w:lang w:eastAsia="zh-CN"/>
              </w:rPr>
            </w:pPr>
          </w:p>
        </w:tc>
        <w:tc>
          <w:tcPr>
            <w:tcW w:w="312" w:type="dxa"/>
            <w:tcBorders>
              <w:left w:val="single" w:sz="18" w:space="0" w:color="auto"/>
              <w:right w:val="single" w:sz="18" w:space="0" w:color="auto"/>
            </w:tcBorders>
            <w:shd w:val="clear" w:color="auto" w:fill="FFFFFF"/>
          </w:tcPr>
          <w:p w14:paraId="29F44E0F" w14:textId="77777777" w:rsidR="00A91D8C" w:rsidRPr="00D23345" w:rsidRDefault="00A91D8C" w:rsidP="00EB3D7A">
            <w:pPr>
              <w:shd w:val="clear" w:color="auto" w:fill="FFFFFF"/>
              <w:spacing w:line="276" w:lineRule="auto"/>
              <w:rPr>
                <w:rFonts w:eastAsia="Times New Roman" w:cs="Arial"/>
                <w:sz w:val="28"/>
                <w:szCs w:val="28"/>
                <w:lang w:eastAsia="zh-CN"/>
              </w:rPr>
            </w:pPr>
          </w:p>
        </w:tc>
        <w:tc>
          <w:tcPr>
            <w:tcW w:w="1510" w:type="dxa"/>
            <w:tcBorders>
              <w:top w:val="single" w:sz="18" w:space="0" w:color="auto"/>
              <w:left w:val="single" w:sz="18" w:space="0" w:color="auto"/>
              <w:bottom w:val="single" w:sz="18" w:space="0" w:color="auto"/>
              <w:right w:val="single" w:sz="18" w:space="0" w:color="auto"/>
            </w:tcBorders>
            <w:shd w:val="clear" w:color="auto" w:fill="FFFFFF"/>
          </w:tcPr>
          <w:p w14:paraId="62882072" w14:textId="14D5F0DC" w:rsidR="00A91D8C" w:rsidRPr="00A91D8C" w:rsidRDefault="00A91D8C" w:rsidP="00EB3D7A">
            <w:pPr>
              <w:shd w:val="clear" w:color="auto" w:fill="FFFFFF"/>
              <w:spacing w:line="276" w:lineRule="auto"/>
              <w:rPr>
                <w:rFonts w:eastAsia="Times New Roman" w:cs="Arial"/>
                <w:b/>
                <w:bCs/>
                <w:sz w:val="28"/>
                <w:szCs w:val="28"/>
                <w:lang w:eastAsia="zh-CN"/>
              </w:rPr>
            </w:pPr>
            <w:r w:rsidRPr="00A91D8C">
              <w:rPr>
                <w:rFonts w:eastAsia="Times New Roman" w:cs="Arial"/>
                <w:b/>
                <w:bCs/>
                <w:sz w:val="28"/>
                <w:szCs w:val="28"/>
                <w:lang w:eastAsia="zh-CN"/>
              </w:rPr>
              <w:t>Doctor</w:t>
            </w:r>
          </w:p>
        </w:tc>
        <w:tc>
          <w:tcPr>
            <w:tcW w:w="1511" w:type="dxa"/>
            <w:tcBorders>
              <w:top w:val="single" w:sz="18" w:space="0" w:color="auto"/>
              <w:left w:val="single" w:sz="18" w:space="0" w:color="auto"/>
              <w:bottom w:val="single" w:sz="18" w:space="0" w:color="auto"/>
              <w:right w:val="single" w:sz="18" w:space="0" w:color="auto"/>
            </w:tcBorders>
            <w:shd w:val="clear" w:color="auto" w:fill="FFFFFF"/>
          </w:tcPr>
          <w:p w14:paraId="1B51970C" w14:textId="77777777" w:rsidR="00A91D8C" w:rsidRPr="00D23345" w:rsidRDefault="00A91D8C" w:rsidP="00EB3D7A">
            <w:pPr>
              <w:shd w:val="clear" w:color="auto" w:fill="FFFFFF"/>
              <w:spacing w:line="276" w:lineRule="auto"/>
              <w:rPr>
                <w:rFonts w:eastAsia="Times New Roman" w:cs="Arial"/>
                <w:sz w:val="28"/>
                <w:szCs w:val="28"/>
                <w:lang w:eastAsia="zh-CN"/>
              </w:rPr>
            </w:pPr>
          </w:p>
        </w:tc>
        <w:tc>
          <w:tcPr>
            <w:tcW w:w="1511" w:type="dxa"/>
            <w:tcBorders>
              <w:top w:val="single" w:sz="18" w:space="0" w:color="auto"/>
              <w:left w:val="single" w:sz="18" w:space="0" w:color="auto"/>
              <w:bottom w:val="single" w:sz="18" w:space="0" w:color="auto"/>
              <w:right w:val="single" w:sz="18" w:space="0" w:color="auto"/>
            </w:tcBorders>
            <w:shd w:val="clear" w:color="auto" w:fill="FFFFFF"/>
          </w:tcPr>
          <w:p w14:paraId="241C74D6" w14:textId="3C591E83" w:rsidR="00A91D8C" w:rsidRPr="00A91D8C" w:rsidRDefault="00A91D8C" w:rsidP="00EB3D7A">
            <w:pPr>
              <w:shd w:val="clear" w:color="auto" w:fill="FFFFFF"/>
              <w:spacing w:line="276" w:lineRule="auto"/>
              <w:rPr>
                <w:rFonts w:eastAsia="Times New Roman" w:cs="Arial"/>
                <w:b/>
                <w:bCs/>
                <w:sz w:val="28"/>
                <w:szCs w:val="28"/>
                <w:lang w:eastAsia="zh-CN"/>
              </w:rPr>
            </w:pPr>
            <w:r w:rsidRPr="00A91D8C">
              <w:rPr>
                <w:rFonts w:eastAsia="Times New Roman" w:cs="Arial"/>
                <w:b/>
                <w:bCs/>
                <w:sz w:val="28"/>
                <w:szCs w:val="28"/>
                <w:lang w:eastAsia="zh-CN"/>
              </w:rPr>
              <w:t>Patient</w:t>
            </w:r>
          </w:p>
        </w:tc>
        <w:tc>
          <w:tcPr>
            <w:tcW w:w="1511" w:type="dxa"/>
            <w:tcBorders>
              <w:top w:val="single" w:sz="18" w:space="0" w:color="auto"/>
              <w:left w:val="single" w:sz="18" w:space="0" w:color="auto"/>
              <w:bottom w:val="single" w:sz="18" w:space="0" w:color="auto"/>
              <w:right w:val="single" w:sz="18" w:space="0" w:color="auto"/>
            </w:tcBorders>
            <w:shd w:val="clear" w:color="auto" w:fill="FFFFFF"/>
          </w:tcPr>
          <w:p w14:paraId="1C63712A" w14:textId="660ED82D" w:rsidR="00A91D8C" w:rsidRPr="00D23345" w:rsidRDefault="00A91D8C" w:rsidP="00EB3D7A">
            <w:pPr>
              <w:shd w:val="clear" w:color="auto" w:fill="FFFFFF"/>
              <w:spacing w:line="276" w:lineRule="auto"/>
              <w:rPr>
                <w:rFonts w:eastAsia="Times New Roman" w:cs="Arial"/>
                <w:sz w:val="28"/>
                <w:szCs w:val="28"/>
                <w:lang w:eastAsia="zh-CN"/>
              </w:rPr>
            </w:pPr>
          </w:p>
        </w:tc>
      </w:tr>
    </w:tbl>
    <w:p w14:paraId="4826E73E"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175"/>
        <w:gridCol w:w="2175"/>
        <w:gridCol w:w="2175"/>
        <w:gridCol w:w="1793"/>
      </w:tblGrid>
      <w:tr w:rsidR="00FA53CA" w:rsidRPr="00D23345" w14:paraId="2B6CDD2D" w14:textId="77777777" w:rsidTr="00EB3D7A">
        <w:tc>
          <w:tcPr>
            <w:tcW w:w="8847" w:type="dxa"/>
            <w:gridSpan w:val="4"/>
            <w:tcBorders>
              <w:bottom w:val="single" w:sz="18" w:space="0" w:color="auto"/>
            </w:tcBorders>
          </w:tcPr>
          <w:p w14:paraId="17820D1E"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3. What site was this patient seen at?</w:t>
            </w:r>
          </w:p>
        </w:tc>
        <w:tc>
          <w:tcPr>
            <w:tcW w:w="1835" w:type="dxa"/>
            <w:tcBorders>
              <w:bottom w:val="single" w:sz="18" w:space="0" w:color="auto"/>
            </w:tcBorders>
          </w:tcPr>
          <w:p w14:paraId="733DF855"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r>
      <w:tr w:rsidR="00FA53CA" w:rsidRPr="00D23345" w14:paraId="7BA53AE1" w14:textId="77777777" w:rsidTr="00EB3D7A">
        <w:tc>
          <w:tcPr>
            <w:tcW w:w="2193" w:type="dxa"/>
            <w:tcBorders>
              <w:top w:val="single" w:sz="18" w:space="0" w:color="auto"/>
              <w:left w:val="single" w:sz="18" w:space="0" w:color="auto"/>
              <w:bottom w:val="single" w:sz="18" w:space="0" w:color="auto"/>
              <w:right w:val="single" w:sz="18" w:space="0" w:color="auto"/>
            </w:tcBorders>
          </w:tcPr>
          <w:p w14:paraId="0A6DCA69"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 xml:space="preserve">Airedale </w:t>
            </w:r>
          </w:p>
        </w:tc>
        <w:tc>
          <w:tcPr>
            <w:tcW w:w="2218" w:type="dxa"/>
            <w:tcBorders>
              <w:top w:val="single" w:sz="18" w:space="0" w:color="auto"/>
              <w:left w:val="single" w:sz="18" w:space="0" w:color="auto"/>
              <w:bottom w:val="single" w:sz="18" w:space="0" w:color="auto"/>
              <w:right w:val="single" w:sz="18" w:space="0" w:color="auto"/>
            </w:tcBorders>
          </w:tcPr>
          <w:p w14:paraId="30FAE76D"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Barnsley</w:t>
            </w:r>
          </w:p>
        </w:tc>
        <w:tc>
          <w:tcPr>
            <w:tcW w:w="2218" w:type="dxa"/>
            <w:tcBorders>
              <w:top w:val="single" w:sz="18" w:space="0" w:color="auto"/>
              <w:left w:val="single" w:sz="18" w:space="0" w:color="auto"/>
              <w:bottom w:val="single" w:sz="18" w:space="0" w:color="auto"/>
              <w:right w:val="single" w:sz="18" w:space="0" w:color="auto"/>
            </w:tcBorders>
          </w:tcPr>
          <w:p w14:paraId="248D0CCD"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Bradford</w:t>
            </w:r>
          </w:p>
        </w:tc>
        <w:tc>
          <w:tcPr>
            <w:tcW w:w="2218" w:type="dxa"/>
            <w:tcBorders>
              <w:top w:val="single" w:sz="18" w:space="0" w:color="auto"/>
              <w:left w:val="single" w:sz="18" w:space="0" w:color="auto"/>
              <w:bottom w:val="single" w:sz="18" w:space="0" w:color="auto"/>
              <w:right w:val="single" w:sz="18" w:space="0" w:color="auto"/>
            </w:tcBorders>
          </w:tcPr>
          <w:p w14:paraId="5230E3E5"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Sheffield</w:t>
            </w:r>
          </w:p>
        </w:tc>
        <w:tc>
          <w:tcPr>
            <w:tcW w:w="1835" w:type="dxa"/>
            <w:tcBorders>
              <w:top w:val="single" w:sz="18" w:space="0" w:color="auto"/>
              <w:left w:val="single" w:sz="18" w:space="0" w:color="auto"/>
              <w:bottom w:val="single" w:sz="18" w:space="0" w:color="auto"/>
              <w:right w:val="single" w:sz="18" w:space="0" w:color="auto"/>
            </w:tcBorders>
          </w:tcPr>
          <w:p w14:paraId="38A3B6B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Leeds</w:t>
            </w:r>
          </w:p>
        </w:tc>
      </w:tr>
      <w:tr w:rsidR="00FA53CA" w:rsidRPr="00D23345" w14:paraId="3DE43635" w14:textId="77777777" w:rsidTr="00EB3D7A">
        <w:tc>
          <w:tcPr>
            <w:tcW w:w="2193" w:type="dxa"/>
            <w:tcBorders>
              <w:top w:val="single" w:sz="18" w:space="0" w:color="auto"/>
              <w:left w:val="single" w:sz="18" w:space="0" w:color="auto"/>
              <w:bottom w:val="single" w:sz="18" w:space="0" w:color="auto"/>
              <w:right w:val="single" w:sz="18" w:space="0" w:color="auto"/>
            </w:tcBorders>
          </w:tcPr>
          <w:p w14:paraId="0CD0D6FB"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18" w:type="dxa"/>
            <w:tcBorders>
              <w:top w:val="single" w:sz="18" w:space="0" w:color="auto"/>
              <w:left w:val="single" w:sz="18" w:space="0" w:color="auto"/>
              <w:bottom w:val="single" w:sz="18" w:space="0" w:color="auto"/>
              <w:right w:val="single" w:sz="18" w:space="0" w:color="auto"/>
            </w:tcBorders>
          </w:tcPr>
          <w:p w14:paraId="42D41DCC"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18" w:type="dxa"/>
            <w:tcBorders>
              <w:top w:val="single" w:sz="18" w:space="0" w:color="auto"/>
              <w:left w:val="single" w:sz="18" w:space="0" w:color="auto"/>
              <w:bottom w:val="single" w:sz="18" w:space="0" w:color="auto"/>
              <w:right w:val="single" w:sz="18" w:space="0" w:color="auto"/>
            </w:tcBorders>
          </w:tcPr>
          <w:p w14:paraId="5E87E0F1"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18" w:type="dxa"/>
            <w:tcBorders>
              <w:top w:val="single" w:sz="18" w:space="0" w:color="auto"/>
              <w:left w:val="single" w:sz="18" w:space="0" w:color="auto"/>
              <w:bottom w:val="single" w:sz="18" w:space="0" w:color="auto"/>
              <w:right w:val="single" w:sz="18" w:space="0" w:color="auto"/>
            </w:tcBorders>
          </w:tcPr>
          <w:p w14:paraId="1DCD627B"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835" w:type="dxa"/>
            <w:tcBorders>
              <w:top w:val="single" w:sz="18" w:space="0" w:color="auto"/>
              <w:left w:val="single" w:sz="18" w:space="0" w:color="auto"/>
              <w:bottom w:val="single" w:sz="18" w:space="0" w:color="auto"/>
              <w:right w:val="single" w:sz="18" w:space="0" w:color="auto"/>
            </w:tcBorders>
          </w:tcPr>
          <w:p w14:paraId="6B47D5DB"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77006EA2"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0"/>
        <w:gridCol w:w="865"/>
        <w:gridCol w:w="1825"/>
        <w:gridCol w:w="1276"/>
        <w:gridCol w:w="2977"/>
        <w:gridCol w:w="2919"/>
      </w:tblGrid>
      <w:tr w:rsidR="00FA53CA" w:rsidRPr="00D23345" w14:paraId="4B710499" w14:textId="77777777" w:rsidTr="00EB3D7A">
        <w:tc>
          <w:tcPr>
            <w:tcW w:w="3510" w:type="dxa"/>
            <w:gridSpan w:val="3"/>
            <w:tcBorders>
              <w:bottom w:val="single" w:sz="18" w:space="0" w:color="auto"/>
            </w:tcBorders>
          </w:tcPr>
          <w:p w14:paraId="66A145D2"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4. Date of presentation</w:t>
            </w:r>
          </w:p>
        </w:tc>
        <w:tc>
          <w:tcPr>
            <w:tcW w:w="1276" w:type="dxa"/>
          </w:tcPr>
          <w:p w14:paraId="540064A0"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c>
          <w:tcPr>
            <w:tcW w:w="5896" w:type="dxa"/>
            <w:gridSpan w:val="2"/>
            <w:tcBorders>
              <w:bottom w:val="single" w:sz="18" w:space="0" w:color="auto"/>
            </w:tcBorders>
          </w:tcPr>
          <w:p w14:paraId="2E213813"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 xml:space="preserve"> 5. Mode of arrival</w:t>
            </w:r>
          </w:p>
        </w:tc>
      </w:tr>
      <w:tr w:rsidR="00FA53CA" w:rsidRPr="00D23345" w14:paraId="3519EDB4" w14:textId="77777777" w:rsidTr="00EB3D7A">
        <w:tc>
          <w:tcPr>
            <w:tcW w:w="820" w:type="dxa"/>
            <w:tcBorders>
              <w:top w:val="single" w:sz="18" w:space="0" w:color="auto"/>
              <w:left w:val="single" w:sz="18" w:space="0" w:color="auto"/>
              <w:bottom w:val="single" w:sz="18" w:space="0" w:color="auto"/>
              <w:right w:val="single" w:sz="18" w:space="0" w:color="auto"/>
            </w:tcBorders>
          </w:tcPr>
          <w:p w14:paraId="49CA374D"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DD</w:t>
            </w:r>
          </w:p>
        </w:tc>
        <w:tc>
          <w:tcPr>
            <w:tcW w:w="865" w:type="dxa"/>
            <w:tcBorders>
              <w:top w:val="single" w:sz="18" w:space="0" w:color="auto"/>
              <w:left w:val="single" w:sz="18" w:space="0" w:color="auto"/>
              <w:bottom w:val="single" w:sz="18" w:space="0" w:color="auto"/>
              <w:right w:val="single" w:sz="18" w:space="0" w:color="auto"/>
            </w:tcBorders>
          </w:tcPr>
          <w:p w14:paraId="6DB85704"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MM</w:t>
            </w:r>
          </w:p>
        </w:tc>
        <w:tc>
          <w:tcPr>
            <w:tcW w:w="1825" w:type="dxa"/>
            <w:tcBorders>
              <w:top w:val="single" w:sz="18" w:space="0" w:color="auto"/>
              <w:left w:val="single" w:sz="18" w:space="0" w:color="auto"/>
              <w:bottom w:val="single" w:sz="18" w:space="0" w:color="auto"/>
              <w:right w:val="single" w:sz="18" w:space="0" w:color="auto"/>
            </w:tcBorders>
          </w:tcPr>
          <w:p w14:paraId="53EF30AF"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YY</w:t>
            </w:r>
          </w:p>
        </w:tc>
        <w:tc>
          <w:tcPr>
            <w:tcW w:w="1276" w:type="dxa"/>
            <w:tcBorders>
              <w:left w:val="single" w:sz="18" w:space="0" w:color="auto"/>
              <w:right w:val="single" w:sz="18" w:space="0" w:color="auto"/>
            </w:tcBorders>
          </w:tcPr>
          <w:p w14:paraId="1A2B89B6"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2977" w:type="dxa"/>
            <w:tcBorders>
              <w:top w:val="single" w:sz="18" w:space="0" w:color="auto"/>
              <w:left w:val="single" w:sz="18" w:space="0" w:color="auto"/>
              <w:bottom w:val="single" w:sz="18" w:space="0" w:color="auto"/>
              <w:right w:val="single" w:sz="18" w:space="0" w:color="auto"/>
            </w:tcBorders>
          </w:tcPr>
          <w:p w14:paraId="134EC052"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999 road ambulance</w:t>
            </w:r>
          </w:p>
        </w:tc>
        <w:tc>
          <w:tcPr>
            <w:tcW w:w="2919" w:type="dxa"/>
            <w:tcBorders>
              <w:top w:val="single" w:sz="18" w:space="0" w:color="auto"/>
              <w:left w:val="single" w:sz="18" w:space="0" w:color="auto"/>
              <w:bottom w:val="single" w:sz="18" w:space="0" w:color="auto"/>
              <w:right w:val="single" w:sz="18" w:space="0" w:color="auto"/>
            </w:tcBorders>
          </w:tcPr>
          <w:p w14:paraId="4F34BBEA"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Other</w:t>
            </w:r>
          </w:p>
        </w:tc>
      </w:tr>
      <w:tr w:rsidR="00FA53CA" w:rsidRPr="00D23345" w14:paraId="100303D5" w14:textId="77777777" w:rsidTr="00EB3D7A">
        <w:tc>
          <w:tcPr>
            <w:tcW w:w="820" w:type="dxa"/>
            <w:tcBorders>
              <w:top w:val="single" w:sz="18" w:space="0" w:color="auto"/>
              <w:left w:val="single" w:sz="18" w:space="0" w:color="auto"/>
              <w:bottom w:val="single" w:sz="18" w:space="0" w:color="auto"/>
              <w:right w:val="single" w:sz="18" w:space="0" w:color="auto"/>
            </w:tcBorders>
          </w:tcPr>
          <w:p w14:paraId="3EC0E93C" w14:textId="77777777" w:rsidR="00FA53CA" w:rsidRPr="00D23345" w:rsidRDefault="00FA53CA" w:rsidP="00EB3D7A">
            <w:pPr>
              <w:shd w:val="clear" w:color="auto" w:fill="FFFFFF"/>
              <w:spacing w:line="276" w:lineRule="auto"/>
              <w:rPr>
                <w:rFonts w:eastAsia="Times New Roman" w:cs="Arial"/>
                <w:sz w:val="28"/>
                <w:szCs w:val="28"/>
                <w:lang w:eastAsia="zh-CN"/>
              </w:rPr>
            </w:pPr>
            <w:r w:rsidRPr="00D23345">
              <w:rPr>
                <w:rFonts w:eastAsia="Times New Roman" w:cs="Arial"/>
                <w:sz w:val="28"/>
                <w:szCs w:val="28"/>
                <w:lang w:eastAsia="zh-CN"/>
              </w:rPr>
              <w:t xml:space="preserve"> </w:t>
            </w:r>
          </w:p>
        </w:tc>
        <w:tc>
          <w:tcPr>
            <w:tcW w:w="865" w:type="dxa"/>
            <w:tcBorders>
              <w:top w:val="single" w:sz="18" w:space="0" w:color="auto"/>
              <w:left w:val="single" w:sz="18" w:space="0" w:color="auto"/>
              <w:bottom w:val="single" w:sz="18" w:space="0" w:color="auto"/>
              <w:right w:val="single" w:sz="18" w:space="0" w:color="auto"/>
            </w:tcBorders>
          </w:tcPr>
          <w:p w14:paraId="09C06A48"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825" w:type="dxa"/>
            <w:tcBorders>
              <w:top w:val="single" w:sz="18" w:space="0" w:color="auto"/>
              <w:left w:val="single" w:sz="18" w:space="0" w:color="auto"/>
              <w:bottom w:val="single" w:sz="18" w:space="0" w:color="auto"/>
              <w:right w:val="single" w:sz="18" w:space="0" w:color="auto"/>
            </w:tcBorders>
          </w:tcPr>
          <w:p w14:paraId="35BA0A93"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276" w:type="dxa"/>
            <w:tcBorders>
              <w:left w:val="single" w:sz="18" w:space="0" w:color="auto"/>
              <w:right w:val="single" w:sz="18" w:space="0" w:color="auto"/>
            </w:tcBorders>
          </w:tcPr>
          <w:p w14:paraId="3D3468A4"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977" w:type="dxa"/>
            <w:tcBorders>
              <w:top w:val="single" w:sz="18" w:space="0" w:color="auto"/>
              <w:left w:val="single" w:sz="18" w:space="0" w:color="auto"/>
              <w:bottom w:val="single" w:sz="18" w:space="0" w:color="auto"/>
              <w:right w:val="single" w:sz="18" w:space="0" w:color="auto"/>
            </w:tcBorders>
          </w:tcPr>
          <w:p w14:paraId="1E9F411C"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919" w:type="dxa"/>
            <w:tcBorders>
              <w:top w:val="single" w:sz="18" w:space="0" w:color="auto"/>
              <w:left w:val="single" w:sz="18" w:space="0" w:color="auto"/>
              <w:bottom w:val="single" w:sz="18" w:space="0" w:color="auto"/>
              <w:right w:val="single" w:sz="18" w:space="0" w:color="auto"/>
            </w:tcBorders>
          </w:tcPr>
          <w:p w14:paraId="5E91875E"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5EB6BE52"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851"/>
        <w:gridCol w:w="1701"/>
        <w:gridCol w:w="1701"/>
        <w:gridCol w:w="1677"/>
      </w:tblGrid>
      <w:tr w:rsidR="00FA53CA" w:rsidRPr="00D23345" w14:paraId="0A0247CB" w14:textId="77777777" w:rsidTr="00EB3D7A">
        <w:tc>
          <w:tcPr>
            <w:tcW w:w="5387" w:type="dxa"/>
            <w:gridSpan w:val="2"/>
          </w:tcPr>
          <w:p w14:paraId="23B0359E" w14:textId="6D18FB6A"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 xml:space="preserve">6. What was the patient’s </w:t>
            </w:r>
            <w:r w:rsidR="00662CCB">
              <w:rPr>
                <w:rFonts w:eastAsia="Times New Roman" w:cs="Arial"/>
                <w:b/>
                <w:bCs/>
                <w:sz w:val="28"/>
                <w:szCs w:val="28"/>
                <w:lang w:eastAsia="zh-CN"/>
              </w:rPr>
              <w:t>age</w:t>
            </w:r>
            <w:r w:rsidRPr="00D23345">
              <w:rPr>
                <w:rFonts w:eastAsia="Times New Roman" w:cs="Arial"/>
                <w:b/>
                <w:bCs/>
                <w:sz w:val="28"/>
                <w:szCs w:val="28"/>
                <w:lang w:eastAsia="zh-CN"/>
              </w:rPr>
              <w:t>?</w:t>
            </w:r>
          </w:p>
        </w:tc>
        <w:tc>
          <w:tcPr>
            <w:tcW w:w="5079" w:type="dxa"/>
            <w:gridSpan w:val="3"/>
            <w:tcBorders>
              <w:bottom w:val="single" w:sz="18" w:space="0" w:color="auto"/>
            </w:tcBorders>
          </w:tcPr>
          <w:p w14:paraId="3A05C278"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7. What was the patient’s gender?</w:t>
            </w:r>
          </w:p>
        </w:tc>
      </w:tr>
      <w:tr w:rsidR="00662CCB" w:rsidRPr="00D23345" w14:paraId="0617D1DC" w14:textId="77777777" w:rsidTr="00487212">
        <w:tc>
          <w:tcPr>
            <w:tcW w:w="4536" w:type="dxa"/>
            <w:vMerge w:val="restart"/>
            <w:tcBorders>
              <w:top w:val="single" w:sz="18" w:space="0" w:color="auto"/>
              <w:left w:val="single" w:sz="18" w:space="0" w:color="auto"/>
              <w:right w:val="single" w:sz="18" w:space="0" w:color="auto"/>
            </w:tcBorders>
          </w:tcPr>
          <w:p w14:paraId="325C8C16" w14:textId="0B1BBD7E" w:rsidR="00662CCB" w:rsidRPr="00D23345" w:rsidRDefault="00662CCB" w:rsidP="00EB3D7A">
            <w:pPr>
              <w:shd w:val="clear" w:color="auto" w:fill="FFFFFF"/>
              <w:spacing w:line="276" w:lineRule="auto"/>
              <w:jc w:val="center"/>
              <w:rPr>
                <w:rFonts w:eastAsia="Times New Roman" w:cs="Arial"/>
                <w:b/>
                <w:sz w:val="28"/>
                <w:szCs w:val="28"/>
                <w:lang w:eastAsia="zh-CN"/>
              </w:rPr>
            </w:pPr>
          </w:p>
        </w:tc>
        <w:tc>
          <w:tcPr>
            <w:tcW w:w="851" w:type="dxa"/>
            <w:tcBorders>
              <w:left w:val="single" w:sz="18" w:space="0" w:color="auto"/>
              <w:right w:val="single" w:sz="18" w:space="0" w:color="auto"/>
            </w:tcBorders>
          </w:tcPr>
          <w:p w14:paraId="237701AF" w14:textId="77777777" w:rsidR="00662CCB" w:rsidRPr="00D23345" w:rsidRDefault="00662CCB" w:rsidP="00EB3D7A">
            <w:pPr>
              <w:shd w:val="clear" w:color="auto" w:fill="FFFFFF"/>
              <w:spacing w:line="276" w:lineRule="auto"/>
              <w:jc w:val="center"/>
              <w:rPr>
                <w:rFonts w:eastAsia="Times New Roman" w:cs="Arial"/>
                <w:sz w:val="28"/>
                <w:szCs w:val="28"/>
                <w:lang w:eastAsia="zh-CN"/>
              </w:rPr>
            </w:pPr>
          </w:p>
        </w:tc>
        <w:tc>
          <w:tcPr>
            <w:tcW w:w="1701" w:type="dxa"/>
            <w:tcBorders>
              <w:top w:val="single" w:sz="18" w:space="0" w:color="auto"/>
              <w:left w:val="single" w:sz="18" w:space="0" w:color="auto"/>
              <w:bottom w:val="single" w:sz="18" w:space="0" w:color="auto"/>
              <w:right w:val="single" w:sz="18" w:space="0" w:color="auto"/>
            </w:tcBorders>
          </w:tcPr>
          <w:p w14:paraId="27885A50" w14:textId="77777777" w:rsidR="00662CCB" w:rsidRPr="00D23345" w:rsidRDefault="00662CCB"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Female</w:t>
            </w:r>
          </w:p>
        </w:tc>
        <w:tc>
          <w:tcPr>
            <w:tcW w:w="1701" w:type="dxa"/>
            <w:tcBorders>
              <w:top w:val="single" w:sz="18" w:space="0" w:color="auto"/>
              <w:left w:val="single" w:sz="18" w:space="0" w:color="auto"/>
              <w:bottom w:val="single" w:sz="18" w:space="0" w:color="auto"/>
              <w:right w:val="single" w:sz="18" w:space="0" w:color="auto"/>
            </w:tcBorders>
          </w:tcPr>
          <w:p w14:paraId="34FD6A55" w14:textId="77777777" w:rsidR="00662CCB" w:rsidRPr="00D23345" w:rsidRDefault="00662CCB"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Male</w:t>
            </w:r>
          </w:p>
        </w:tc>
        <w:tc>
          <w:tcPr>
            <w:tcW w:w="1677" w:type="dxa"/>
            <w:tcBorders>
              <w:top w:val="single" w:sz="18" w:space="0" w:color="auto"/>
              <w:left w:val="single" w:sz="18" w:space="0" w:color="auto"/>
              <w:bottom w:val="single" w:sz="18" w:space="0" w:color="auto"/>
              <w:right w:val="single" w:sz="18" w:space="0" w:color="auto"/>
            </w:tcBorders>
          </w:tcPr>
          <w:p w14:paraId="78E50C5A" w14:textId="77777777" w:rsidR="00662CCB" w:rsidRPr="00D23345" w:rsidRDefault="00662CCB"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Other</w:t>
            </w:r>
          </w:p>
        </w:tc>
      </w:tr>
      <w:tr w:rsidR="00662CCB" w:rsidRPr="00D23345" w14:paraId="7CF588FF" w14:textId="77777777" w:rsidTr="00487212">
        <w:tc>
          <w:tcPr>
            <w:tcW w:w="4536" w:type="dxa"/>
            <w:vMerge/>
            <w:tcBorders>
              <w:left w:val="single" w:sz="18" w:space="0" w:color="auto"/>
              <w:bottom w:val="single" w:sz="18" w:space="0" w:color="auto"/>
              <w:right w:val="single" w:sz="18" w:space="0" w:color="auto"/>
            </w:tcBorders>
          </w:tcPr>
          <w:p w14:paraId="5BEB1EEC" w14:textId="77777777" w:rsidR="00662CCB" w:rsidRPr="00D23345" w:rsidRDefault="00662CCB" w:rsidP="00EB3D7A">
            <w:pPr>
              <w:shd w:val="clear" w:color="auto" w:fill="FFFFFF"/>
              <w:spacing w:line="276" w:lineRule="auto"/>
              <w:rPr>
                <w:rFonts w:eastAsia="Times New Roman" w:cs="Arial"/>
                <w:sz w:val="28"/>
                <w:szCs w:val="28"/>
                <w:lang w:eastAsia="zh-CN"/>
              </w:rPr>
            </w:pPr>
          </w:p>
        </w:tc>
        <w:tc>
          <w:tcPr>
            <w:tcW w:w="851" w:type="dxa"/>
            <w:tcBorders>
              <w:left w:val="single" w:sz="18" w:space="0" w:color="auto"/>
              <w:right w:val="single" w:sz="18" w:space="0" w:color="auto"/>
            </w:tcBorders>
          </w:tcPr>
          <w:p w14:paraId="660E27FD" w14:textId="77777777" w:rsidR="00662CCB" w:rsidRPr="00D23345" w:rsidRDefault="00662CCB" w:rsidP="00EB3D7A">
            <w:pPr>
              <w:shd w:val="clear" w:color="auto" w:fill="FFFFFF"/>
              <w:spacing w:line="276" w:lineRule="auto"/>
              <w:rPr>
                <w:rFonts w:eastAsia="Times New Roman" w:cs="Arial"/>
                <w:sz w:val="28"/>
                <w:szCs w:val="28"/>
                <w:lang w:eastAsia="zh-CN"/>
              </w:rPr>
            </w:pPr>
          </w:p>
        </w:tc>
        <w:tc>
          <w:tcPr>
            <w:tcW w:w="1701" w:type="dxa"/>
            <w:tcBorders>
              <w:top w:val="single" w:sz="18" w:space="0" w:color="auto"/>
              <w:left w:val="single" w:sz="18" w:space="0" w:color="auto"/>
              <w:bottom w:val="single" w:sz="18" w:space="0" w:color="auto"/>
              <w:right w:val="single" w:sz="18" w:space="0" w:color="auto"/>
            </w:tcBorders>
          </w:tcPr>
          <w:p w14:paraId="4820F019" w14:textId="77777777" w:rsidR="00662CCB" w:rsidRPr="00D23345" w:rsidRDefault="00662CCB" w:rsidP="00EB3D7A">
            <w:pPr>
              <w:shd w:val="clear" w:color="auto" w:fill="FFFFFF"/>
              <w:spacing w:line="276" w:lineRule="auto"/>
              <w:rPr>
                <w:rFonts w:eastAsia="Times New Roman" w:cs="Arial"/>
                <w:sz w:val="28"/>
                <w:szCs w:val="28"/>
                <w:lang w:eastAsia="zh-CN"/>
              </w:rPr>
            </w:pPr>
          </w:p>
        </w:tc>
        <w:tc>
          <w:tcPr>
            <w:tcW w:w="1701" w:type="dxa"/>
            <w:tcBorders>
              <w:top w:val="single" w:sz="18" w:space="0" w:color="auto"/>
              <w:left w:val="single" w:sz="18" w:space="0" w:color="auto"/>
              <w:bottom w:val="single" w:sz="18" w:space="0" w:color="auto"/>
              <w:right w:val="single" w:sz="18" w:space="0" w:color="auto"/>
            </w:tcBorders>
          </w:tcPr>
          <w:p w14:paraId="32A7CB18" w14:textId="77777777" w:rsidR="00662CCB" w:rsidRPr="00D23345" w:rsidRDefault="00662CCB" w:rsidP="00EB3D7A">
            <w:pPr>
              <w:shd w:val="clear" w:color="auto" w:fill="FFFFFF"/>
              <w:spacing w:line="276" w:lineRule="auto"/>
              <w:rPr>
                <w:rFonts w:eastAsia="Times New Roman" w:cs="Arial"/>
                <w:sz w:val="28"/>
                <w:szCs w:val="28"/>
                <w:lang w:eastAsia="zh-CN"/>
              </w:rPr>
            </w:pPr>
          </w:p>
        </w:tc>
        <w:tc>
          <w:tcPr>
            <w:tcW w:w="1677" w:type="dxa"/>
            <w:tcBorders>
              <w:top w:val="single" w:sz="18" w:space="0" w:color="auto"/>
              <w:left w:val="single" w:sz="18" w:space="0" w:color="auto"/>
              <w:bottom w:val="single" w:sz="18" w:space="0" w:color="auto"/>
              <w:right w:val="single" w:sz="18" w:space="0" w:color="auto"/>
            </w:tcBorders>
          </w:tcPr>
          <w:p w14:paraId="6A2733A7" w14:textId="77777777" w:rsidR="00662CCB" w:rsidRPr="00D23345" w:rsidRDefault="00662CCB" w:rsidP="00EB3D7A">
            <w:pPr>
              <w:shd w:val="clear" w:color="auto" w:fill="FFFFFF"/>
              <w:spacing w:line="276" w:lineRule="auto"/>
              <w:rPr>
                <w:rFonts w:eastAsia="Times New Roman" w:cs="Arial"/>
                <w:sz w:val="28"/>
                <w:szCs w:val="28"/>
                <w:lang w:eastAsia="zh-CN"/>
              </w:rPr>
            </w:pPr>
          </w:p>
        </w:tc>
      </w:tr>
    </w:tbl>
    <w:p w14:paraId="72959E16"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p w14:paraId="70DEB125"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Style w:val="TableGrid1"/>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1355"/>
        <w:gridCol w:w="1418"/>
        <w:gridCol w:w="5069"/>
      </w:tblGrid>
      <w:tr w:rsidR="00FA53CA" w:rsidRPr="00D23345" w14:paraId="7D10AD7F" w14:textId="77777777" w:rsidTr="00EB3D7A">
        <w:tc>
          <w:tcPr>
            <w:tcW w:w="10456" w:type="dxa"/>
            <w:gridSpan w:val="4"/>
            <w:tcBorders>
              <w:bottom w:val="single" w:sz="18" w:space="0" w:color="auto"/>
            </w:tcBorders>
          </w:tcPr>
          <w:p w14:paraId="43B4759C"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lastRenderedPageBreak/>
              <w:t xml:space="preserve">8. What triage scores did the patient receive? </w:t>
            </w:r>
            <w:r w:rsidRPr="00D23345">
              <w:rPr>
                <w:rFonts w:eastAsia="Times New Roman" w:cs="Arial"/>
                <w:b/>
                <w:bCs/>
                <w:szCs w:val="28"/>
                <w:lang w:eastAsia="zh-CN"/>
              </w:rPr>
              <w:t>(</w:t>
            </w:r>
            <w:proofErr w:type="gramStart"/>
            <w:r w:rsidRPr="00D23345">
              <w:rPr>
                <w:rFonts w:eastAsia="Times New Roman" w:cs="Arial"/>
                <w:b/>
                <w:bCs/>
                <w:szCs w:val="28"/>
                <w:lang w:eastAsia="zh-CN"/>
              </w:rPr>
              <w:t>note</w:t>
            </w:r>
            <w:proofErr w:type="gramEnd"/>
            <w:r w:rsidRPr="00D23345">
              <w:rPr>
                <w:rFonts w:eastAsia="Times New Roman" w:cs="Arial"/>
                <w:b/>
                <w:bCs/>
                <w:szCs w:val="28"/>
                <w:lang w:eastAsia="zh-CN"/>
              </w:rPr>
              <w:t xml:space="preserve"> all scores that were recorded)</w:t>
            </w:r>
          </w:p>
        </w:tc>
      </w:tr>
      <w:tr w:rsidR="00FA53CA" w:rsidRPr="00D23345" w14:paraId="463131FB" w14:textId="77777777" w:rsidTr="00EB3D7A">
        <w:tc>
          <w:tcPr>
            <w:tcW w:w="2614" w:type="dxa"/>
            <w:tcBorders>
              <w:top w:val="single" w:sz="18" w:space="0" w:color="auto"/>
              <w:left w:val="single" w:sz="18" w:space="0" w:color="auto"/>
              <w:bottom w:val="single" w:sz="18" w:space="0" w:color="auto"/>
              <w:right w:val="single" w:sz="18" w:space="0" w:color="auto"/>
            </w:tcBorders>
          </w:tcPr>
          <w:p w14:paraId="03DCDA73"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Manchester triage</w:t>
            </w:r>
          </w:p>
        </w:tc>
        <w:tc>
          <w:tcPr>
            <w:tcW w:w="1355" w:type="dxa"/>
            <w:tcBorders>
              <w:top w:val="single" w:sz="18" w:space="0" w:color="auto"/>
              <w:left w:val="single" w:sz="18" w:space="0" w:color="auto"/>
              <w:bottom w:val="single" w:sz="18" w:space="0" w:color="auto"/>
              <w:right w:val="single" w:sz="18" w:space="0" w:color="auto"/>
            </w:tcBorders>
          </w:tcPr>
          <w:p w14:paraId="4AB52440"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NEWS</w:t>
            </w:r>
          </w:p>
        </w:tc>
        <w:tc>
          <w:tcPr>
            <w:tcW w:w="1418" w:type="dxa"/>
            <w:tcBorders>
              <w:top w:val="single" w:sz="18" w:space="0" w:color="auto"/>
              <w:left w:val="single" w:sz="18" w:space="0" w:color="auto"/>
              <w:bottom w:val="single" w:sz="18" w:space="0" w:color="auto"/>
              <w:right w:val="single" w:sz="18" w:space="0" w:color="auto"/>
            </w:tcBorders>
          </w:tcPr>
          <w:p w14:paraId="223C871D"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NEWS2</w:t>
            </w:r>
          </w:p>
        </w:tc>
        <w:tc>
          <w:tcPr>
            <w:tcW w:w="5069" w:type="dxa"/>
            <w:tcBorders>
              <w:top w:val="single" w:sz="18" w:space="0" w:color="auto"/>
              <w:left w:val="single" w:sz="18" w:space="0" w:color="auto"/>
              <w:bottom w:val="single" w:sz="18" w:space="0" w:color="auto"/>
              <w:right w:val="single" w:sz="18" w:space="0" w:color="auto"/>
            </w:tcBorders>
          </w:tcPr>
          <w:p w14:paraId="0718318A"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Other(s)</w:t>
            </w:r>
          </w:p>
        </w:tc>
      </w:tr>
      <w:tr w:rsidR="00FA53CA" w:rsidRPr="00D23345" w14:paraId="7B234E29" w14:textId="77777777" w:rsidTr="00EB3D7A">
        <w:tc>
          <w:tcPr>
            <w:tcW w:w="2614" w:type="dxa"/>
            <w:tcBorders>
              <w:top w:val="single" w:sz="18" w:space="0" w:color="auto"/>
              <w:left w:val="single" w:sz="18" w:space="0" w:color="auto"/>
              <w:bottom w:val="single" w:sz="18" w:space="0" w:color="auto"/>
              <w:right w:val="single" w:sz="18" w:space="0" w:color="auto"/>
            </w:tcBorders>
          </w:tcPr>
          <w:p w14:paraId="68574286"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1355" w:type="dxa"/>
            <w:tcBorders>
              <w:top w:val="single" w:sz="18" w:space="0" w:color="auto"/>
              <w:left w:val="single" w:sz="18" w:space="0" w:color="auto"/>
              <w:bottom w:val="single" w:sz="18" w:space="0" w:color="auto"/>
              <w:right w:val="single" w:sz="18" w:space="0" w:color="auto"/>
            </w:tcBorders>
          </w:tcPr>
          <w:p w14:paraId="769FEE6F"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1418" w:type="dxa"/>
            <w:tcBorders>
              <w:top w:val="single" w:sz="18" w:space="0" w:color="auto"/>
              <w:left w:val="single" w:sz="18" w:space="0" w:color="auto"/>
              <w:bottom w:val="single" w:sz="18" w:space="0" w:color="auto"/>
              <w:right w:val="single" w:sz="18" w:space="0" w:color="auto"/>
            </w:tcBorders>
          </w:tcPr>
          <w:p w14:paraId="708B1DC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5069" w:type="dxa"/>
            <w:tcBorders>
              <w:top w:val="single" w:sz="18" w:space="0" w:color="auto"/>
              <w:left w:val="single" w:sz="18" w:space="0" w:color="auto"/>
              <w:bottom w:val="single" w:sz="18" w:space="0" w:color="auto"/>
              <w:right w:val="single" w:sz="18" w:space="0" w:color="auto"/>
            </w:tcBorders>
          </w:tcPr>
          <w:p w14:paraId="2401FBBD"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36AF43D6" w14:textId="77777777" w:rsidTr="00EB3D7A">
        <w:tc>
          <w:tcPr>
            <w:tcW w:w="10456" w:type="dxa"/>
            <w:gridSpan w:val="4"/>
            <w:tcBorders>
              <w:top w:val="single" w:sz="18" w:space="0" w:color="auto"/>
              <w:left w:val="single" w:sz="18" w:space="0" w:color="auto"/>
              <w:bottom w:val="single" w:sz="18" w:space="0" w:color="auto"/>
              <w:right w:val="single" w:sz="18" w:space="0" w:color="auto"/>
            </w:tcBorders>
          </w:tcPr>
          <w:p w14:paraId="147A6632"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If no score was documented, what equivalent score(s) would you give the patient based on any written information?</w:t>
            </w:r>
          </w:p>
        </w:tc>
      </w:tr>
      <w:tr w:rsidR="00FA53CA" w:rsidRPr="00D23345" w14:paraId="2E2F253C" w14:textId="77777777" w:rsidTr="00EB3D7A">
        <w:tc>
          <w:tcPr>
            <w:tcW w:w="10456" w:type="dxa"/>
            <w:gridSpan w:val="4"/>
            <w:tcBorders>
              <w:top w:val="single" w:sz="18" w:space="0" w:color="auto"/>
              <w:left w:val="single" w:sz="18" w:space="0" w:color="auto"/>
              <w:bottom w:val="single" w:sz="18" w:space="0" w:color="auto"/>
              <w:right w:val="single" w:sz="18" w:space="0" w:color="auto"/>
            </w:tcBorders>
          </w:tcPr>
          <w:p w14:paraId="7CCA4101" w14:textId="77777777" w:rsidR="00FA53CA" w:rsidRPr="00D23345" w:rsidRDefault="00FA53CA" w:rsidP="00EB3D7A">
            <w:pPr>
              <w:shd w:val="clear" w:color="auto" w:fill="FFFFFF"/>
              <w:spacing w:line="276" w:lineRule="auto"/>
              <w:rPr>
                <w:rFonts w:eastAsia="Times New Roman" w:cs="Arial"/>
                <w:b/>
                <w:bCs/>
                <w:sz w:val="28"/>
                <w:szCs w:val="28"/>
                <w:lang w:eastAsia="zh-CN"/>
              </w:rPr>
            </w:pPr>
          </w:p>
          <w:p w14:paraId="762CC283"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r>
    </w:tbl>
    <w:p w14:paraId="61B43C32"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Style w:val="TableGrid1"/>
        <w:tblW w:w="10456" w:type="dxa"/>
        <w:tblBorders>
          <w:insideH w:val="none" w:sz="0" w:space="0" w:color="auto"/>
          <w:insideV w:val="none" w:sz="0" w:space="0" w:color="auto"/>
        </w:tblBorders>
        <w:tblLook w:val="04A0" w:firstRow="1" w:lastRow="0" w:firstColumn="1" w:lastColumn="0" w:noHBand="0" w:noVBand="1"/>
      </w:tblPr>
      <w:tblGrid>
        <w:gridCol w:w="10456"/>
      </w:tblGrid>
      <w:tr w:rsidR="00FA53CA" w:rsidRPr="00D23345" w14:paraId="04F64202" w14:textId="77777777" w:rsidTr="00EB3D7A">
        <w:tc>
          <w:tcPr>
            <w:tcW w:w="10456" w:type="dxa"/>
            <w:tcBorders>
              <w:top w:val="nil"/>
              <w:left w:val="nil"/>
              <w:bottom w:val="single" w:sz="18" w:space="0" w:color="auto"/>
              <w:right w:val="nil"/>
            </w:tcBorders>
          </w:tcPr>
          <w:p w14:paraId="5A763C5A"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9. What pre-existing co-morbidities are listed for this patient?</w:t>
            </w:r>
          </w:p>
        </w:tc>
      </w:tr>
      <w:tr w:rsidR="00FA53CA" w:rsidRPr="00D23345" w14:paraId="06158584" w14:textId="77777777" w:rsidTr="00EB3D7A">
        <w:trPr>
          <w:trHeight w:val="240"/>
        </w:trPr>
        <w:tc>
          <w:tcPr>
            <w:tcW w:w="10456" w:type="dxa"/>
            <w:tcBorders>
              <w:top w:val="single" w:sz="18" w:space="0" w:color="auto"/>
              <w:left w:val="single" w:sz="18" w:space="0" w:color="auto"/>
              <w:bottom w:val="single" w:sz="18" w:space="0" w:color="auto"/>
              <w:right w:val="single" w:sz="18" w:space="0" w:color="auto"/>
            </w:tcBorders>
          </w:tcPr>
          <w:p w14:paraId="764EFD1F"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p w14:paraId="4F518985"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02AFD666"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1"/>
        <w:gridCol w:w="8508"/>
        <w:gridCol w:w="777"/>
      </w:tblGrid>
      <w:tr w:rsidR="00FA53CA" w:rsidRPr="00D23345" w14:paraId="327048B4" w14:textId="77777777" w:rsidTr="00EB3D7A">
        <w:trPr>
          <w:trHeight w:val="95"/>
        </w:trPr>
        <w:tc>
          <w:tcPr>
            <w:tcW w:w="10466" w:type="dxa"/>
            <w:gridSpan w:val="3"/>
            <w:tcBorders>
              <w:top w:val="nil"/>
              <w:left w:val="nil"/>
              <w:bottom w:val="single" w:sz="18" w:space="0" w:color="auto"/>
              <w:right w:val="nil"/>
            </w:tcBorders>
          </w:tcPr>
          <w:p w14:paraId="2EC0B86F" w14:textId="77777777" w:rsidR="00FA53CA" w:rsidRPr="00D23345" w:rsidRDefault="00FA53CA" w:rsidP="00EB3D7A">
            <w:pPr>
              <w:shd w:val="clear" w:color="auto" w:fill="FFFFFF"/>
              <w:rPr>
                <w:rFonts w:eastAsia="Times New Roman" w:cs="Arial"/>
                <w:b/>
                <w:bCs/>
                <w:sz w:val="28"/>
                <w:szCs w:val="28"/>
                <w:lang w:eastAsia="zh-CN"/>
              </w:rPr>
            </w:pPr>
            <w:r w:rsidRPr="00D23345">
              <w:rPr>
                <w:rFonts w:eastAsia="Times New Roman" w:cs="Arial"/>
                <w:b/>
                <w:bCs/>
                <w:sz w:val="28"/>
                <w:szCs w:val="28"/>
                <w:lang w:eastAsia="zh-CN"/>
              </w:rPr>
              <w:t xml:space="preserve">10. Based on comorbidities, in your view this patient was… </w:t>
            </w:r>
            <w:r w:rsidRPr="00D23345">
              <w:rPr>
                <w:rFonts w:eastAsia="Times New Roman" w:cs="Arial"/>
                <w:b/>
                <w:bCs/>
                <w:szCs w:val="28"/>
                <w:lang w:eastAsia="zh-CN"/>
              </w:rPr>
              <w:t>(tick one option)</w:t>
            </w:r>
          </w:p>
        </w:tc>
      </w:tr>
      <w:tr w:rsidR="00FA53CA" w:rsidRPr="00D23345" w14:paraId="088961C9" w14:textId="77777777" w:rsidTr="00EB3D7A">
        <w:trPr>
          <w:trHeight w:val="109"/>
        </w:trPr>
        <w:tc>
          <w:tcPr>
            <w:tcW w:w="1134" w:type="dxa"/>
            <w:tcBorders>
              <w:top w:val="single" w:sz="18" w:space="0" w:color="auto"/>
              <w:left w:val="single" w:sz="18" w:space="0" w:color="auto"/>
              <w:bottom w:val="single" w:sz="18" w:space="0" w:color="auto"/>
              <w:right w:val="single" w:sz="18" w:space="0" w:color="auto"/>
            </w:tcBorders>
            <w:hideMark/>
          </w:tcPr>
          <w:p w14:paraId="18A1EBB9"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Grade</w:t>
            </w:r>
          </w:p>
        </w:tc>
        <w:tc>
          <w:tcPr>
            <w:tcW w:w="8602" w:type="dxa"/>
            <w:tcBorders>
              <w:top w:val="single" w:sz="18" w:space="0" w:color="auto"/>
              <w:left w:val="single" w:sz="18" w:space="0" w:color="auto"/>
              <w:bottom w:val="single" w:sz="18" w:space="0" w:color="auto"/>
              <w:right w:val="single" w:sz="18" w:space="0" w:color="auto"/>
            </w:tcBorders>
            <w:hideMark/>
          </w:tcPr>
          <w:p w14:paraId="16DCD2E1"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Definition</w:t>
            </w:r>
          </w:p>
        </w:tc>
        <w:tc>
          <w:tcPr>
            <w:tcW w:w="730" w:type="dxa"/>
            <w:tcBorders>
              <w:top w:val="single" w:sz="18" w:space="0" w:color="auto"/>
              <w:left w:val="single" w:sz="18" w:space="0" w:color="auto"/>
              <w:bottom w:val="single" w:sz="18" w:space="0" w:color="auto"/>
              <w:right w:val="single" w:sz="18" w:space="0" w:color="auto"/>
            </w:tcBorders>
          </w:tcPr>
          <w:p w14:paraId="3092BDD5"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Tick</w:t>
            </w:r>
          </w:p>
        </w:tc>
      </w:tr>
      <w:tr w:rsidR="00FA53CA" w:rsidRPr="00D23345" w14:paraId="3A942B2A" w14:textId="77777777" w:rsidTr="00EB3D7A">
        <w:trPr>
          <w:trHeight w:val="243"/>
        </w:trPr>
        <w:tc>
          <w:tcPr>
            <w:tcW w:w="1134" w:type="dxa"/>
            <w:tcBorders>
              <w:top w:val="single" w:sz="18" w:space="0" w:color="auto"/>
              <w:left w:val="single" w:sz="18" w:space="0" w:color="auto"/>
              <w:bottom w:val="single" w:sz="18" w:space="0" w:color="auto"/>
              <w:right w:val="single" w:sz="18" w:space="0" w:color="auto"/>
            </w:tcBorders>
            <w:hideMark/>
          </w:tcPr>
          <w:p w14:paraId="1979017D"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ASA I</w:t>
            </w:r>
          </w:p>
        </w:tc>
        <w:tc>
          <w:tcPr>
            <w:tcW w:w="8602" w:type="dxa"/>
            <w:tcBorders>
              <w:top w:val="single" w:sz="18" w:space="0" w:color="auto"/>
              <w:left w:val="single" w:sz="18" w:space="0" w:color="auto"/>
              <w:bottom w:val="single" w:sz="18" w:space="0" w:color="auto"/>
              <w:right w:val="single" w:sz="18" w:space="0" w:color="auto"/>
            </w:tcBorders>
            <w:hideMark/>
          </w:tcPr>
          <w:p w14:paraId="523AC4FE" w14:textId="77777777" w:rsidR="00FA53CA" w:rsidRPr="00D23345" w:rsidRDefault="00FA53CA" w:rsidP="00EB3D7A">
            <w:pPr>
              <w:shd w:val="clear" w:color="auto" w:fill="FFFFFF"/>
              <w:spacing w:line="276" w:lineRule="auto"/>
              <w:rPr>
                <w:rFonts w:eastAsia="Times New Roman" w:cs="Arial"/>
                <w:sz w:val="25"/>
                <w:szCs w:val="25"/>
                <w:lang w:eastAsia="zh-CN"/>
              </w:rPr>
            </w:pPr>
            <w:r w:rsidRPr="00D23345">
              <w:rPr>
                <w:rFonts w:eastAsia="Times New Roman" w:cs="Arial"/>
                <w:b/>
                <w:bCs/>
                <w:sz w:val="25"/>
                <w:szCs w:val="25"/>
                <w:lang w:eastAsia="zh-CN"/>
              </w:rPr>
              <w:t>A normal healthy patient</w:t>
            </w:r>
            <w:r w:rsidRPr="00D23345">
              <w:rPr>
                <w:rFonts w:eastAsia="Times New Roman" w:cs="Arial"/>
                <w:sz w:val="25"/>
                <w:szCs w:val="25"/>
                <w:lang w:eastAsia="zh-CN"/>
              </w:rPr>
              <w:t>. Example: Fit, non-obese (BMI under 30), a non-smoking patient with good exercise tolerance.</w:t>
            </w:r>
          </w:p>
        </w:tc>
        <w:tc>
          <w:tcPr>
            <w:tcW w:w="730" w:type="dxa"/>
            <w:tcBorders>
              <w:top w:val="single" w:sz="18" w:space="0" w:color="auto"/>
              <w:left w:val="single" w:sz="18" w:space="0" w:color="auto"/>
              <w:bottom w:val="single" w:sz="18" w:space="0" w:color="auto"/>
              <w:right w:val="single" w:sz="18" w:space="0" w:color="auto"/>
            </w:tcBorders>
          </w:tcPr>
          <w:p w14:paraId="33A42109" w14:textId="77777777" w:rsidR="00FA53CA" w:rsidRPr="00D23345" w:rsidRDefault="00FA53CA" w:rsidP="00EB3D7A">
            <w:pPr>
              <w:shd w:val="clear" w:color="auto" w:fill="FFFFFF"/>
              <w:spacing w:line="276" w:lineRule="auto"/>
              <w:rPr>
                <w:rFonts w:eastAsia="Times New Roman" w:cs="Arial"/>
                <w:sz w:val="24"/>
                <w:szCs w:val="24"/>
                <w:lang w:eastAsia="zh-CN"/>
              </w:rPr>
            </w:pPr>
          </w:p>
        </w:tc>
      </w:tr>
      <w:tr w:rsidR="00FA53CA" w:rsidRPr="00D23345" w14:paraId="0EB35335" w14:textId="77777777" w:rsidTr="00EB3D7A">
        <w:trPr>
          <w:trHeight w:val="451"/>
        </w:trPr>
        <w:tc>
          <w:tcPr>
            <w:tcW w:w="1134" w:type="dxa"/>
            <w:tcBorders>
              <w:top w:val="single" w:sz="18" w:space="0" w:color="auto"/>
              <w:left w:val="single" w:sz="18" w:space="0" w:color="auto"/>
              <w:bottom w:val="single" w:sz="18" w:space="0" w:color="auto"/>
              <w:right w:val="single" w:sz="18" w:space="0" w:color="auto"/>
            </w:tcBorders>
            <w:hideMark/>
          </w:tcPr>
          <w:p w14:paraId="6148BC61"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ASA II</w:t>
            </w:r>
          </w:p>
        </w:tc>
        <w:tc>
          <w:tcPr>
            <w:tcW w:w="8602" w:type="dxa"/>
            <w:tcBorders>
              <w:top w:val="single" w:sz="18" w:space="0" w:color="auto"/>
              <w:left w:val="single" w:sz="18" w:space="0" w:color="auto"/>
              <w:bottom w:val="single" w:sz="18" w:space="0" w:color="auto"/>
              <w:right w:val="single" w:sz="18" w:space="0" w:color="auto"/>
            </w:tcBorders>
            <w:hideMark/>
          </w:tcPr>
          <w:p w14:paraId="3E6FB213" w14:textId="77777777" w:rsidR="00FA53CA" w:rsidRPr="00D23345" w:rsidRDefault="00FA53CA" w:rsidP="00EB3D7A">
            <w:pPr>
              <w:shd w:val="clear" w:color="auto" w:fill="FFFFFF"/>
              <w:spacing w:line="276" w:lineRule="auto"/>
              <w:rPr>
                <w:rFonts w:eastAsia="Times New Roman" w:cs="Arial"/>
                <w:sz w:val="25"/>
                <w:szCs w:val="25"/>
                <w:lang w:eastAsia="zh-CN"/>
              </w:rPr>
            </w:pPr>
            <w:r w:rsidRPr="00D23345">
              <w:rPr>
                <w:rFonts w:eastAsia="Times New Roman" w:cs="Arial"/>
                <w:b/>
                <w:bCs/>
                <w:sz w:val="25"/>
                <w:szCs w:val="25"/>
                <w:lang w:eastAsia="zh-CN"/>
              </w:rPr>
              <w:t>A patient with a mild systemic disease</w:t>
            </w:r>
            <w:r w:rsidRPr="00D23345">
              <w:rPr>
                <w:rFonts w:eastAsia="Times New Roman" w:cs="Arial"/>
                <w:sz w:val="25"/>
                <w:szCs w:val="25"/>
                <w:lang w:eastAsia="zh-CN"/>
              </w:rPr>
              <w:t>. Example: Patient with no functional limitations and a well-controlled disease (e.g., treated hypertension, obesity with BMI under 35, frequent social drinker or is a cigarette smoker).</w:t>
            </w:r>
          </w:p>
        </w:tc>
        <w:tc>
          <w:tcPr>
            <w:tcW w:w="730" w:type="dxa"/>
            <w:tcBorders>
              <w:top w:val="single" w:sz="18" w:space="0" w:color="auto"/>
              <w:left w:val="single" w:sz="18" w:space="0" w:color="auto"/>
              <w:bottom w:val="single" w:sz="18" w:space="0" w:color="auto"/>
              <w:right w:val="single" w:sz="18" w:space="0" w:color="auto"/>
            </w:tcBorders>
          </w:tcPr>
          <w:p w14:paraId="5E0F5EC3" w14:textId="77777777" w:rsidR="00FA53CA" w:rsidRPr="00D23345" w:rsidRDefault="00FA53CA" w:rsidP="00EB3D7A">
            <w:pPr>
              <w:shd w:val="clear" w:color="auto" w:fill="FFFFFF"/>
              <w:spacing w:line="276" w:lineRule="auto"/>
              <w:rPr>
                <w:rFonts w:eastAsia="Times New Roman" w:cs="Arial"/>
                <w:sz w:val="24"/>
                <w:szCs w:val="24"/>
                <w:lang w:eastAsia="zh-CN"/>
              </w:rPr>
            </w:pPr>
          </w:p>
        </w:tc>
      </w:tr>
      <w:tr w:rsidR="00FA53CA" w:rsidRPr="00D23345" w14:paraId="239D6761" w14:textId="77777777" w:rsidTr="00EB3D7A">
        <w:trPr>
          <w:trHeight w:val="790"/>
        </w:trPr>
        <w:tc>
          <w:tcPr>
            <w:tcW w:w="1134" w:type="dxa"/>
            <w:tcBorders>
              <w:top w:val="single" w:sz="18" w:space="0" w:color="auto"/>
              <w:left w:val="single" w:sz="18" w:space="0" w:color="auto"/>
              <w:bottom w:val="single" w:sz="18" w:space="0" w:color="auto"/>
              <w:right w:val="single" w:sz="18" w:space="0" w:color="auto"/>
            </w:tcBorders>
            <w:hideMark/>
          </w:tcPr>
          <w:p w14:paraId="108BCF1B"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ASA III</w:t>
            </w:r>
          </w:p>
        </w:tc>
        <w:tc>
          <w:tcPr>
            <w:tcW w:w="8602" w:type="dxa"/>
            <w:tcBorders>
              <w:top w:val="single" w:sz="18" w:space="0" w:color="auto"/>
              <w:left w:val="single" w:sz="18" w:space="0" w:color="auto"/>
              <w:bottom w:val="single" w:sz="18" w:space="0" w:color="auto"/>
              <w:right w:val="single" w:sz="18" w:space="0" w:color="auto"/>
            </w:tcBorders>
            <w:hideMark/>
          </w:tcPr>
          <w:p w14:paraId="5E94F0C9" w14:textId="77777777" w:rsidR="00FA53CA" w:rsidRPr="00D23345" w:rsidRDefault="00FA53CA" w:rsidP="00EB3D7A">
            <w:pPr>
              <w:shd w:val="clear" w:color="auto" w:fill="FFFFFF"/>
              <w:spacing w:line="276" w:lineRule="auto"/>
              <w:rPr>
                <w:rFonts w:eastAsia="Times New Roman" w:cs="Arial"/>
                <w:sz w:val="25"/>
                <w:szCs w:val="25"/>
                <w:lang w:eastAsia="zh-CN"/>
              </w:rPr>
            </w:pPr>
            <w:r w:rsidRPr="00D23345">
              <w:rPr>
                <w:rFonts w:eastAsia="Times New Roman" w:cs="Arial"/>
                <w:b/>
                <w:bCs/>
                <w:sz w:val="25"/>
                <w:szCs w:val="25"/>
                <w:lang w:eastAsia="zh-CN"/>
              </w:rPr>
              <w:t>A patient with a severe systemic disease</w:t>
            </w:r>
            <w:r w:rsidRPr="00D23345">
              <w:rPr>
                <w:rFonts w:eastAsia="Times New Roman" w:cs="Arial"/>
                <w:sz w:val="25"/>
                <w:szCs w:val="25"/>
                <w:lang w:eastAsia="zh-CN"/>
              </w:rPr>
              <w:t xml:space="preserve"> </w:t>
            </w:r>
            <w:r w:rsidRPr="00D23345">
              <w:rPr>
                <w:rFonts w:eastAsia="Times New Roman" w:cs="Arial"/>
                <w:b/>
                <w:bCs/>
                <w:sz w:val="25"/>
                <w:szCs w:val="25"/>
                <w:lang w:eastAsia="zh-CN"/>
              </w:rPr>
              <w:t>that is not life-threatening</w:t>
            </w:r>
            <w:r w:rsidRPr="00D23345">
              <w:rPr>
                <w:rFonts w:eastAsia="Times New Roman" w:cs="Arial"/>
                <w:sz w:val="25"/>
                <w:szCs w:val="25"/>
                <w:lang w:eastAsia="zh-CN"/>
              </w:rPr>
              <w:t xml:space="preserve">. Example: Patient with some functional limitation </w:t>
            </w:r>
            <w:proofErr w:type="gramStart"/>
            <w:r w:rsidRPr="00D23345">
              <w:rPr>
                <w:rFonts w:eastAsia="Times New Roman" w:cs="Arial"/>
                <w:sz w:val="25"/>
                <w:szCs w:val="25"/>
                <w:lang w:eastAsia="zh-CN"/>
              </w:rPr>
              <w:t>as a result of</w:t>
            </w:r>
            <w:proofErr w:type="gramEnd"/>
            <w:r w:rsidRPr="00D23345">
              <w:rPr>
                <w:rFonts w:eastAsia="Times New Roman" w:cs="Arial"/>
                <w:sz w:val="25"/>
                <w:szCs w:val="25"/>
                <w:lang w:eastAsia="zh-CN"/>
              </w:rPr>
              <w:t xml:space="preserve"> disease (e.g., poorly treated hypertension or diabetes, morbid obesity, chronic renal failure, a bronchospastic disease with intermittent exacerbation, stable angina, implanted pacemaker).</w:t>
            </w:r>
          </w:p>
        </w:tc>
        <w:tc>
          <w:tcPr>
            <w:tcW w:w="730" w:type="dxa"/>
            <w:tcBorders>
              <w:top w:val="single" w:sz="18" w:space="0" w:color="auto"/>
              <w:left w:val="single" w:sz="18" w:space="0" w:color="auto"/>
              <w:bottom w:val="single" w:sz="18" w:space="0" w:color="auto"/>
              <w:right w:val="single" w:sz="18" w:space="0" w:color="auto"/>
            </w:tcBorders>
          </w:tcPr>
          <w:p w14:paraId="12E62EC8" w14:textId="77777777" w:rsidR="00FA53CA" w:rsidRPr="00D23345" w:rsidRDefault="00FA53CA" w:rsidP="00EB3D7A">
            <w:pPr>
              <w:shd w:val="clear" w:color="auto" w:fill="FFFFFF"/>
              <w:spacing w:line="276" w:lineRule="auto"/>
              <w:rPr>
                <w:rFonts w:eastAsia="Times New Roman" w:cs="Arial"/>
                <w:sz w:val="24"/>
                <w:szCs w:val="24"/>
                <w:lang w:eastAsia="zh-CN"/>
              </w:rPr>
            </w:pPr>
          </w:p>
        </w:tc>
      </w:tr>
      <w:tr w:rsidR="00FA53CA" w:rsidRPr="00D23345" w14:paraId="5B87FE49" w14:textId="77777777" w:rsidTr="00EB3D7A">
        <w:trPr>
          <w:trHeight w:val="480"/>
        </w:trPr>
        <w:tc>
          <w:tcPr>
            <w:tcW w:w="1134" w:type="dxa"/>
            <w:tcBorders>
              <w:top w:val="single" w:sz="18" w:space="0" w:color="auto"/>
              <w:left w:val="single" w:sz="18" w:space="0" w:color="auto"/>
              <w:bottom w:val="single" w:sz="18" w:space="0" w:color="auto"/>
              <w:right w:val="single" w:sz="18" w:space="0" w:color="auto"/>
            </w:tcBorders>
            <w:hideMark/>
          </w:tcPr>
          <w:p w14:paraId="6893BAF8"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ASA IV</w:t>
            </w:r>
          </w:p>
        </w:tc>
        <w:tc>
          <w:tcPr>
            <w:tcW w:w="8602" w:type="dxa"/>
            <w:tcBorders>
              <w:top w:val="single" w:sz="18" w:space="0" w:color="auto"/>
              <w:left w:val="single" w:sz="18" w:space="0" w:color="auto"/>
              <w:bottom w:val="single" w:sz="18" w:space="0" w:color="auto"/>
              <w:right w:val="single" w:sz="18" w:space="0" w:color="auto"/>
            </w:tcBorders>
            <w:hideMark/>
          </w:tcPr>
          <w:p w14:paraId="0678A7EB" w14:textId="77777777" w:rsidR="00FA53CA" w:rsidRPr="00D23345" w:rsidRDefault="00FA53CA" w:rsidP="00EB3D7A">
            <w:pPr>
              <w:shd w:val="clear" w:color="auto" w:fill="FFFFFF"/>
              <w:spacing w:line="276" w:lineRule="auto"/>
              <w:rPr>
                <w:rFonts w:eastAsia="Times New Roman" w:cs="Arial"/>
                <w:sz w:val="25"/>
                <w:szCs w:val="25"/>
                <w:lang w:eastAsia="zh-CN"/>
              </w:rPr>
            </w:pPr>
            <w:r w:rsidRPr="00D23345">
              <w:rPr>
                <w:rFonts w:eastAsia="Times New Roman" w:cs="Arial"/>
                <w:b/>
                <w:bCs/>
                <w:sz w:val="25"/>
                <w:szCs w:val="25"/>
                <w:lang w:eastAsia="zh-CN"/>
              </w:rPr>
              <w:t>A patient with a severe systemic disease that is a constant threat to life</w:t>
            </w:r>
            <w:r w:rsidRPr="00D23345">
              <w:rPr>
                <w:rFonts w:eastAsia="Times New Roman" w:cs="Arial"/>
                <w:sz w:val="25"/>
                <w:szCs w:val="25"/>
                <w:lang w:eastAsia="zh-CN"/>
              </w:rPr>
              <w:t>. Example: Patient with functional limitation from severe, life-threatening disease (e.g., unstable angina, poorly controlled COPD, symptomatic CHF, recent (less than three months ago) myocardial infarction or stroke.</w:t>
            </w:r>
          </w:p>
        </w:tc>
        <w:tc>
          <w:tcPr>
            <w:tcW w:w="730" w:type="dxa"/>
            <w:tcBorders>
              <w:top w:val="single" w:sz="18" w:space="0" w:color="auto"/>
              <w:left w:val="single" w:sz="18" w:space="0" w:color="auto"/>
              <w:bottom w:val="single" w:sz="18" w:space="0" w:color="auto"/>
              <w:right w:val="single" w:sz="18" w:space="0" w:color="auto"/>
            </w:tcBorders>
          </w:tcPr>
          <w:p w14:paraId="5DCEA475" w14:textId="77777777" w:rsidR="00FA53CA" w:rsidRPr="00D23345" w:rsidRDefault="00FA53CA" w:rsidP="00EB3D7A">
            <w:pPr>
              <w:shd w:val="clear" w:color="auto" w:fill="FFFFFF"/>
              <w:spacing w:line="276" w:lineRule="auto"/>
              <w:rPr>
                <w:rFonts w:eastAsia="Times New Roman" w:cs="Arial"/>
                <w:sz w:val="24"/>
                <w:szCs w:val="24"/>
                <w:lang w:eastAsia="zh-CN"/>
              </w:rPr>
            </w:pPr>
          </w:p>
        </w:tc>
      </w:tr>
      <w:tr w:rsidR="00FA53CA" w:rsidRPr="00D23345" w14:paraId="040B01A9" w14:textId="77777777" w:rsidTr="00EB3D7A">
        <w:trPr>
          <w:trHeight w:val="480"/>
        </w:trPr>
        <w:tc>
          <w:tcPr>
            <w:tcW w:w="1134" w:type="dxa"/>
            <w:tcBorders>
              <w:top w:val="single" w:sz="18" w:space="0" w:color="auto"/>
              <w:left w:val="single" w:sz="18" w:space="0" w:color="auto"/>
              <w:bottom w:val="single" w:sz="18" w:space="0" w:color="auto"/>
              <w:right w:val="single" w:sz="18" w:space="0" w:color="auto"/>
            </w:tcBorders>
          </w:tcPr>
          <w:p w14:paraId="0B3311F0"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sz w:val="28"/>
                <w:szCs w:val="28"/>
                <w:lang w:eastAsia="zh-CN"/>
              </w:rPr>
              <w:t>Unsure</w:t>
            </w:r>
          </w:p>
        </w:tc>
        <w:tc>
          <w:tcPr>
            <w:tcW w:w="8602" w:type="dxa"/>
            <w:tcBorders>
              <w:top w:val="single" w:sz="18" w:space="0" w:color="auto"/>
              <w:left w:val="single" w:sz="18" w:space="0" w:color="auto"/>
              <w:bottom w:val="single" w:sz="18" w:space="0" w:color="auto"/>
              <w:right w:val="single" w:sz="18" w:space="0" w:color="auto"/>
            </w:tcBorders>
          </w:tcPr>
          <w:p w14:paraId="4143C861" w14:textId="77777777" w:rsidR="00FA53CA" w:rsidRPr="00D23345" w:rsidRDefault="00FA53CA" w:rsidP="00EB3D7A">
            <w:pPr>
              <w:shd w:val="clear" w:color="auto" w:fill="FFFFFF"/>
              <w:spacing w:line="276" w:lineRule="auto"/>
              <w:rPr>
                <w:rFonts w:eastAsia="Times New Roman" w:cs="Arial"/>
                <w:bCs/>
                <w:sz w:val="25"/>
                <w:szCs w:val="25"/>
                <w:lang w:eastAsia="zh-CN"/>
              </w:rPr>
            </w:pPr>
            <w:r w:rsidRPr="00D23345">
              <w:rPr>
                <w:rFonts w:eastAsia="Times New Roman" w:cs="Arial"/>
                <w:bCs/>
                <w:sz w:val="25"/>
                <w:szCs w:val="25"/>
                <w:lang w:eastAsia="zh-CN"/>
              </w:rPr>
              <w:t xml:space="preserve">Based on the case notes, it is not possible to estimate. </w:t>
            </w:r>
          </w:p>
        </w:tc>
        <w:tc>
          <w:tcPr>
            <w:tcW w:w="730" w:type="dxa"/>
            <w:tcBorders>
              <w:top w:val="single" w:sz="18" w:space="0" w:color="auto"/>
              <w:left w:val="single" w:sz="18" w:space="0" w:color="auto"/>
              <w:bottom w:val="single" w:sz="18" w:space="0" w:color="auto"/>
              <w:right w:val="single" w:sz="18" w:space="0" w:color="auto"/>
            </w:tcBorders>
          </w:tcPr>
          <w:p w14:paraId="606B00CF" w14:textId="77777777" w:rsidR="00FA53CA" w:rsidRPr="00D23345" w:rsidRDefault="00FA53CA" w:rsidP="00EB3D7A">
            <w:pPr>
              <w:shd w:val="clear" w:color="auto" w:fill="FFFFFF"/>
              <w:spacing w:line="276" w:lineRule="auto"/>
              <w:rPr>
                <w:rFonts w:eastAsia="Times New Roman" w:cs="Arial"/>
                <w:sz w:val="24"/>
                <w:szCs w:val="24"/>
                <w:lang w:eastAsia="zh-CN"/>
              </w:rPr>
            </w:pPr>
          </w:p>
        </w:tc>
      </w:tr>
    </w:tbl>
    <w:p w14:paraId="354B588F"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FA53CA" w:rsidRPr="00D23345" w14:paraId="299A247A" w14:textId="77777777" w:rsidTr="00EB3D7A">
        <w:tc>
          <w:tcPr>
            <w:tcW w:w="10490" w:type="dxa"/>
            <w:gridSpan w:val="2"/>
            <w:tcBorders>
              <w:bottom w:val="single" w:sz="18" w:space="0" w:color="auto"/>
            </w:tcBorders>
            <w:shd w:val="clear" w:color="auto" w:fill="E7E6E6"/>
          </w:tcPr>
          <w:p w14:paraId="26912737"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11. Arrival and assessment times</w:t>
            </w:r>
          </w:p>
        </w:tc>
      </w:tr>
      <w:tr w:rsidR="00FA53CA" w:rsidRPr="00D23345" w14:paraId="5DBFB794" w14:textId="77777777" w:rsidTr="00EB3D7A">
        <w:tc>
          <w:tcPr>
            <w:tcW w:w="4820" w:type="dxa"/>
            <w:tcBorders>
              <w:top w:val="single" w:sz="18" w:space="0" w:color="auto"/>
              <w:left w:val="single" w:sz="18" w:space="0" w:color="auto"/>
              <w:bottom w:val="single" w:sz="18" w:space="0" w:color="auto"/>
              <w:right w:val="single" w:sz="18" w:space="0" w:color="auto"/>
            </w:tcBorders>
            <w:shd w:val="clear" w:color="auto" w:fill="FFFFFF"/>
          </w:tcPr>
          <w:p w14:paraId="19761857"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Arrival time</w:t>
            </w:r>
          </w:p>
        </w:tc>
        <w:tc>
          <w:tcPr>
            <w:tcW w:w="5670" w:type="dxa"/>
            <w:tcBorders>
              <w:top w:val="single" w:sz="18" w:space="0" w:color="auto"/>
              <w:left w:val="single" w:sz="18" w:space="0" w:color="auto"/>
              <w:bottom w:val="single" w:sz="18" w:space="0" w:color="auto"/>
              <w:right w:val="single" w:sz="18" w:space="0" w:color="auto"/>
            </w:tcBorders>
            <w:shd w:val="clear" w:color="auto" w:fill="FFFFFF"/>
          </w:tcPr>
          <w:p w14:paraId="62908809"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Time saw treating doctor</w:t>
            </w:r>
          </w:p>
        </w:tc>
      </w:tr>
      <w:tr w:rsidR="00FA53CA" w:rsidRPr="00D23345" w14:paraId="69743032" w14:textId="77777777" w:rsidTr="00EB3D7A">
        <w:tc>
          <w:tcPr>
            <w:tcW w:w="4820" w:type="dxa"/>
            <w:tcBorders>
              <w:top w:val="single" w:sz="18" w:space="0" w:color="auto"/>
              <w:left w:val="single" w:sz="18" w:space="0" w:color="auto"/>
              <w:bottom w:val="single" w:sz="18" w:space="0" w:color="auto"/>
              <w:right w:val="single" w:sz="18" w:space="0" w:color="auto"/>
            </w:tcBorders>
            <w:shd w:val="clear" w:color="auto" w:fill="FFFFFF"/>
          </w:tcPr>
          <w:p w14:paraId="1EF2A1B4"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5670" w:type="dxa"/>
            <w:tcBorders>
              <w:top w:val="single" w:sz="18" w:space="0" w:color="auto"/>
              <w:left w:val="single" w:sz="18" w:space="0" w:color="auto"/>
              <w:bottom w:val="single" w:sz="18" w:space="0" w:color="auto"/>
              <w:right w:val="single" w:sz="18" w:space="0" w:color="auto"/>
            </w:tcBorders>
            <w:shd w:val="clear" w:color="auto" w:fill="FFFFFF"/>
          </w:tcPr>
          <w:p w14:paraId="5D32304F"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bl>
    <w:p w14:paraId="2969E4C7" w14:textId="77777777" w:rsidR="00FA53CA" w:rsidRPr="00D23345" w:rsidRDefault="00FA53CA" w:rsidP="00FA53CA">
      <w:pPr>
        <w:shd w:val="clear" w:color="auto" w:fill="FFFFFF"/>
        <w:spacing w:after="160" w:line="276" w:lineRule="auto"/>
        <w:rPr>
          <w:rFonts w:eastAsia="Times New Roman" w:cs="Arial"/>
          <w:sz w:val="28"/>
          <w:szCs w:val="28"/>
          <w:lang w:eastAsia="zh-CN"/>
        </w:rPr>
      </w:pPr>
    </w:p>
    <w:p w14:paraId="5E7A6E5F" w14:textId="77777777" w:rsidR="00FA53CA" w:rsidRPr="00D23345" w:rsidRDefault="00FA53CA" w:rsidP="00FA53CA">
      <w:pPr>
        <w:shd w:val="clear" w:color="auto" w:fill="FFFFFF"/>
        <w:spacing w:after="160" w:line="276" w:lineRule="auto"/>
        <w:rPr>
          <w:rFonts w:eastAsia="Times New Roman" w:cs="Arial"/>
          <w:sz w:val="28"/>
          <w:szCs w:val="28"/>
          <w:lang w:eastAsia="zh-CN"/>
        </w:rPr>
        <w:sectPr w:rsidR="00FA53CA" w:rsidRPr="00D23345" w:rsidSect="00EB3D7A">
          <w:pgSz w:w="11906" w:h="16838"/>
          <w:pgMar w:top="720" w:right="720" w:bottom="720" w:left="720" w:header="708" w:footer="708" w:gutter="0"/>
          <w:cols w:space="708"/>
          <w:docGrid w:linePitch="360"/>
        </w:sectPr>
      </w:pPr>
    </w:p>
    <w:tbl>
      <w:tblPr>
        <w:tblStyle w:val="TableGrid1"/>
        <w:tblW w:w="10466" w:type="dxa"/>
        <w:tblBorders>
          <w:insideH w:val="none" w:sz="0" w:space="0" w:color="auto"/>
          <w:insideV w:val="none" w:sz="0" w:space="0" w:color="auto"/>
        </w:tblBorders>
        <w:tblLook w:val="04A0" w:firstRow="1" w:lastRow="0" w:firstColumn="1" w:lastColumn="0" w:noHBand="0" w:noVBand="1"/>
      </w:tblPr>
      <w:tblGrid>
        <w:gridCol w:w="4786"/>
        <w:gridCol w:w="2313"/>
        <w:gridCol w:w="3367"/>
      </w:tblGrid>
      <w:tr w:rsidR="00FA53CA" w:rsidRPr="00D23345" w14:paraId="2E3D3601" w14:textId="77777777" w:rsidTr="00EB3D7A">
        <w:tc>
          <w:tcPr>
            <w:tcW w:w="4786" w:type="dxa"/>
            <w:tcBorders>
              <w:top w:val="nil"/>
              <w:left w:val="nil"/>
              <w:bottom w:val="single" w:sz="18" w:space="0" w:color="auto"/>
              <w:right w:val="nil"/>
            </w:tcBorders>
          </w:tcPr>
          <w:p w14:paraId="19E928AD"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lastRenderedPageBreak/>
              <w:t>12. Was the patient admitted?</w:t>
            </w:r>
          </w:p>
        </w:tc>
        <w:tc>
          <w:tcPr>
            <w:tcW w:w="2313" w:type="dxa"/>
            <w:tcBorders>
              <w:top w:val="nil"/>
              <w:left w:val="nil"/>
              <w:bottom w:val="nil"/>
              <w:right w:val="nil"/>
            </w:tcBorders>
          </w:tcPr>
          <w:p w14:paraId="20CA397C"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c>
          <w:tcPr>
            <w:tcW w:w="3367" w:type="dxa"/>
            <w:tcBorders>
              <w:top w:val="nil"/>
              <w:left w:val="nil"/>
              <w:bottom w:val="single" w:sz="18" w:space="0" w:color="auto"/>
              <w:right w:val="nil"/>
            </w:tcBorders>
          </w:tcPr>
          <w:p w14:paraId="090C0C36" w14:textId="77777777" w:rsidR="00FA53CA" w:rsidRPr="00D23345" w:rsidRDefault="00FA53CA" w:rsidP="00EB3D7A">
            <w:pPr>
              <w:shd w:val="clear" w:color="auto" w:fill="FFFFFF"/>
              <w:spacing w:line="276" w:lineRule="auto"/>
              <w:rPr>
                <w:rFonts w:eastAsia="Times New Roman" w:cs="Arial"/>
                <w:b/>
                <w:bCs/>
                <w:sz w:val="28"/>
                <w:szCs w:val="28"/>
                <w:lang w:eastAsia="zh-CN"/>
              </w:rPr>
            </w:pPr>
          </w:p>
        </w:tc>
      </w:tr>
      <w:tr w:rsidR="00FA53CA" w:rsidRPr="00D23345" w14:paraId="51034BB9" w14:textId="77777777" w:rsidTr="00EB3D7A">
        <w:tc>
          <w:tcPr>
            <w:tcW w:w="4786" w:type="dxa"/>
            <w:tcBorders>
              <w:top w:val="single" w:sz="18" w:space="0" w:color="auto"/>
              <w:left w:val="single" w:sz="18" w:space="0" w:color="auto"/>
              <w:bottom w:val="single" w:sz="18" w:space="0" w:color="auto"/>
              <w:right w:val="single" w:sz="18" w:space="0" w:color="auto"/>
            </w:tcBorders>
          </w:tcPr>
          <w:p w14:paraId="7D4D9BA7"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Yes</w:t>
            </w:r>
          </w:p>
        </w:tc>
        <w:tc>
          <w:tcPr>
            <w:tcW w:w="2313" w:type="dxa"/>
            <w:tcBorders>
              <w:top w:val="nil"/>
              <w:left w:val="single" w:sz="18" w:space="0" w:color="auto"/>
              <w:bottom w:val="nil"/>
              <w:right w:val="single" w:sz="18" w:space="0" w:color="auto"/>
            </w:tcBorders>
          </w:tcPr>
          <w:p w14:paraId="255946F6"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3367" w:type="dxa"/>
            <w:tcBorders>
              <w:top w:val="single" w:sz="18" w:space="0" w:color="auto"/>
              <w:left w:val="single" w:sz="18" w:space="0" w:color="auto"/>
              <w:bottom w:val="single" w:sz="18" w:space="0" w:color="auto"/>
              <w:right w:val="single" w:sz="18" w:space="0" w:color="auto"/>
            </w:tcBorders>
          </w:tcPr>
          <w:p w14:paraId="6D04176B"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No</w:t>
            </w:r>
          </w:p>
        </w:tc>
      </w:tr>
      <w:tr w:rsidR="00FA53CA" w:rsidRPr="00D23345" w14:paraId="11A3DCC5" w14:textId="77777777" w:rsidTr="00EB3D7A">
        <w:tc>
          <w:tcPr>
            <w:tcW w:w="4786" w:type="dxa"/>
            <w:tcBorders>
              <w:top w:val="single" w:sz="18" w:space="0" w:color="auto"/>
              <w:left w:val="single" w:sz="18" w:space="0" w:color="auto"/>
              <w:bottom w:val="single" w:sz="18" w:space="0" w:color="auto"/>
              <w:right w:val="single" w:sz="18" w:space="0" w:color="auto"/>
            </w:tcBorders>
          </w:tcPr>
          <w:p w14:paraId="067CC8C2"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313" w:type="dxa"/>
            <w:tcBorders>
              <w:top w:val="nil"/>
              <w:left w:val="single" w:sz="18" w:space="0" w:color="auto"/>
              <w:bottom w:val="nil"/>
              <w:right w:val="single" w:sz="18" w:space="0" w:color="auto"/>
            </w:tcBorders>
          </w:tcPr>
          <w:p w14:paraId="7C2E7810"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367" w:type="dxa"/>
            <w:tcBorders>
              <w:top w:val="single" w:sz="18" w:space="0" w:color="auto"/>
              <w:left w:val="single" w:sz="18" w:space="0" w:color="auto"/>
              <w:bottom w:val="single" w:sz="18" w:space="0" w:color="auto"/>
              <w:right w:val="single" w:sz="18" w:space="0" w:color="auto"/>
            </w:tcBorders>
          </w:tcPr>
          <w:p w14:paraId="1DC109DB"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408314C" w14:textId="77777777" w:rsidTr="00EB3D7A">
        <w:tc>
          <w:tcPr>
            <w:tcW w:w="4786" w:type="dxa"/>
            <w:tcBorders>
              <w:top w:val="single" w:sz="18" w:space="0" w:color="auto"/>
              <w:left w:val="single" w:sz="18" w:space="0" w:color="auto"/>
              <w:bottom w:val="single" w:sz="18" w:space="0" w:color="auto"/>
              <w:right w:val="single" w:sz="18" w:space="0" w:color="auto"/>
            </w:tcBorders>
          </w:tcPr>
          <w:p w14:paraId="56592C9C" w14:textId="77777777" w:rsidR="00FA53CA" w:rsidRPr="00D23345" w:rsidRDefault="00FA53CA" w:rsidP="00EB3D7A">
            <w:pPr>
              <w:shd w:val="clear" w:color="auto" w:fill="FFFFFF"/>
              <w:spacing w:line="276" w:lineRule="auto"/>
              <w:rPr>
                <w:rFonts w:eastAsia="Times New Roman" w:cs="Arial"/>
                <w:b/>
                <w:iCs/>
                <w:sz w:val="28"/>
                <w:szCs w:val="28"/>
                <w:lang w:eastAsia="zh-CN"/>
              </w:rPr>
            </w:pPr>
            <w:r w:rsidRPr="00D23345">
              <w:rPr>
                <w:rFonts w:eastAsia="Times New Roman" w:cs="Arial"/>
                <w:b/>
                <w:i/>
                <w:iCs/>
                <w:sz w:val="28"/>
                <w:szCs w:val="28"/>
                <w:lang w:eastAsia="zh-CN"/>
              </w:rPr>
              <w:t xml:space="preserve">If so - at what time? </w:t>
            </w:r>
            <w:r w:rsidRPr="00D23345">
              <w:rPr>
                <w:rFonts w:eastAsia="Times New Roman" w:cs="Arial"/>
                <w:b/>
                <w:iCs/>
                <w:sz w:val="28"/>
                <w:szCs w:val="28"/>
                <w:lang w:eastAsia="zh-CN"/>
              </w:rPr>
              <w:t>(24-hr clock)</w:t>
            </w:r>
          </w:p>
        </w:tc>
        <w:tc>
          <w:tcPr>
            <w:tcW w:w="2313" w:type="dxa"/>
            <w:tcBorders>
              <w:top w:val="nil"/>
              <w:left w:val="single" w:sz="18" w:space="0" w:color="auto"/>
              <w:bottom w:val="nil"/>
              <w:right w:val="nil"/>
            </w:tcBorders>
          </w:tcPr>
          <w:p w14:paraId="36113B9B"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367" w:type="dxa"/>
            <w:tcBorders>
              <w:top w:val="single" w:sz="18" w:space="0" w:color="auto"/>
              <w:left w:val="nil"/>
              <w:bottom w:val="nil"/>
              <w:right w:val="nil"/>
            </w:tcBorders>
          </w:tcPr>
          <w:p w14:paraId="4E288878"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575DD58A" w14:textId="77777777" w:rsidTr="00EB3D7A">
        <w:tc>
          <w:tcPr>
            <w:tcW w:w="4786" w:type="dxa"/>
            <w:tcBorders>
              <w:top w:val="single" w:sz="18" w:space="0" w:color="auto"/>
              <w:left w:val="single" w:sz="18" w:space="0" w:color="auto"/>
              <w:bottom w:val="single" w:sz="18" w:space="0" w:color="auto"/>
              <w:right w:val="single" w:sz="18" w:space="0" w:color="auto"/>
            </w:tcBorders>
          </w:tcPr>
          <w:p w14:paraId="4957F1F2"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2313" w:type="dxa"/>
            <w:tcBorders>
              <w:top w:val="nil"/>
              <w:left w:val="single" w:sz="18" w:space="0" w:color="auto"/>
              <w:bottom w:val="nil"/>
              <w:right w:val="nil"/>
            </w:tcBorders>
          </w:tcPr>
          <w:p w14:paraId="4DE9B9BD"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367" w:type="dxa"/>
            <w:tcBorders>
              <w:top w:val="nil"/>
              <w:left w:val="nil"/>
              <w:bottom w:val="nil"/>
              <w:right w:val="nil"/>
            </w:tcBorders>
          </w:tcPr>
          <w:p w14:paraId="1A8765EC"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4CDCA3FC" w14:textId="77777777" w:rsidTr="00EB3D7A">
        <w:tc>
          <w:tcPr>
            <w:tcW w:w="4786" w:type="dxa"/>
            <w:tcBorders>
              <w:top w:val="single" w:sz="18" w:space="0" w:color="auto"/>
              <w:left w:val="single" w:sz="18" w:space="0" w:color="auto"/>
              <w:bottom w:val="single" w:sz="18" w:space="0" w:color="auto"/>
              <w:right w:val="single" w:sz="18" w:space="0" w:color="auto"/>
            </w:tcBorders>
          </w:tcPr>
          <w:p w14:paraId="45D601EC" w14:textId="77777777"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If so - to which specialty?</w:t>
            </w:r>
          </w:p>
        </w:tc>
        <w:tc>
          <w:tcPr>
            <w:tcW w:w="2313" w:type="dxa"/>
            <w:tcBorders>
              <w:top w:val="nil"/>
              <w:left w:val="single" w:sz="18" w:space="0" w:color="auto"/>
              <w:bottom w:val="single" w:sz="18" w:space="0" w:color="auto"/>
              <w:right w:val="nil"/>
            </w:tcBorders>
          </w:tcPr>
          <w:p w14:paraId="3E149F10"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367" w:type="dxa"/>
            <w:tcBorders>
              <w:top w:val="nil"/>
              <w:left w:val="nil"/>
              <w:bottom w:val="nil"/>
              <w:right w:val="nil"/>
            </w:tcBorders>
          </w:tcPr>
          <w:p w14:paraId="38270AF8"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5A5C0BFF" w14:textId="77777777" w:rsidTr="00EB3D7A">
        <w:tc>
          <w:tcPr>
            <w:tcW w:w="7099" w:type="dxa"/>
            <w:gridSpan w:val="2"/>
            <w:tcBorders>
              <w:top w:val="single" w:sz="18" w:space="0" w:color="auto"/>
              <w:left w:val="single" w:sz="18" w:space="0" w:color="auto"/>
              <w:bottom w:val="single" w:sz="18" w:space="0" w:color="auto"/>
              <w:right w:val="single" w:sz="18" w:space="0" w:color="auto"/>
            </w:tcBorders>
          </w:tcPr>
          <w:p w14:paraId="478BD6DC"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367" w:type="dxa"/>
            <w:tcBorders>
              <w:top w:val="nil"/>
              <w:left w:val="single" w:sz="18" w:space="0" w:color="auto"/>
              <w:bottom w:val="nil"/>
              <w:right w:val="nil"/>
            </w:tcBorders>
          </w:tcPr>
          <w:p w14:paraId="5ABE875E"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1845103A"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1843"/>
        <w:gridCol w:w="3402"/>
      </w:tblGrid>
      <w:tr w:rsidR="00FA53CA" w:rsidRPr="00D23345" w14:paraId="1D40E892" w14:textId="77777777" w:rsidTr="00EB3D7A">
        <w:tc>
          <w:tcPr>
            <w:tcW w:w="10456" w:type="dxa"/>
            <w:gridSpan w:val="3"/>
            <w:shd w:val="clear" w:color="auto" w:fill="FFFFFF"/>
          </w:tcPr>
          <w:p w14:paraId="2C8C4BB3"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shd w:val="clear" w:color="auto" w:fill="FFFFFF"/>
                <w:lang w:eastAsia="zh-CN"/>
              </w:rPr>
              <w:t>13. Was there any written evidence that the treating doctor discussed the decision</w:t>
            </w:r>
            <w:r w:rsidRPr="00D23345">
              <w:rPr>
                <w:rFonts w:eastAsia="Times New Roman" w:cs="Arial"/>
                <w:b/>
                <w:bCs/>
                <w:sz w:val="28"/>
                <w:szCs w:val="28"/>
                <w:lang w:eastAsia="zh-CN"/>
              </w:rPr>
              <w:t xml:space="preserve"> to admit/discharge with a senior ED or a specialist clinician?</w:t>
            </w:r>
          </w:p>
        </w:tc>
      </w:tr>
      <w:tr w:rsidR="00FA53CA" w:rsidRPr="00D23345" w14:paraId="38562CB4" w14:textId="77777777" w:rsidTr="00EB3D7A">
        <w:tc>
          <w:tcPr>
            <w:tcW w:w="5211" w:type="dxa"/>
            <w:tcBorders>
              <w:top w:val="single" w:sz="18" w:space="0" w:color="auto"/>
              <w:left w:val="single" w:sz="18" w:space="0" w:color="auto"/>
              <w:bottom w:val="single" w:sz="18" w:space="0" w:color="auto"/>
              <w:right w:val="single" w:sz="18" w:space="0" w:color="auto"/>
            </w:tcBorders>
            <w:shd w:val="clear" w:color="auto" w:fill="FFFFFF"/>
          </w:tcPr>
          <w:p w14:paraId="5E26FB02"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Yes</w:t>
            </w:r>
          </w:p>
        </w:tc>
        <w:tc>
          <w:tcPr>
            <w:tcW w:w="1843" w:type="dxa"/>
            <w:tcBorders>
              <w:left w:val="single" w:sz="18" w:space="0" w:color="auto"/>
              <w:right w:val="single" w:sz="18" w:space="0" w:color="auto"/>
            </w:tcBorders>
            <w:shd w:val="clear" w:color="auto" w:fill="FFFFFF"/>
          </w:tcPr>
          <w:p w14:paraId="187870FE"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3402" w:type="dxa"/>
            <w:tcBorders>
              <w:top w:val="single" w:sz="18" w:space="0" w:color="auto"/>
              <w:left w:val="single" w:sz="18" w:space="0" w:color="auto"/>
              <w:bottom w:val="single" w:sz="18" w:space="0" w:color="auto"/>
              <w:right w:val="single" w:sz="18" w:space="0" w:color="auto"/>
            </w:tcBorders>
            <w:shd w:val="clear" w:color="auto" w:fill="FFFFFF"/>
          </w:tcPr>
          <w:p w14:paraId="5F937E03"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No</w:t>
            </w:r>
          </w:p>
        </w:tc>
      </w:tr>
      <w:tr w:rsidR="00FA53CA" w:rsidRPr="00D23345" w14:paraId="4D18EBF0" w14:textId="77777777" w:rsidTr="00EB3D7A">
        <w:tc>
          <w:tcPr>
            <w:tcW w:w="5211" w:type="dxa"/>
            <w:tcBorders>
              <w:top w:val="single" w:sz="18" w:space="0" w:color="auto"/>
              <w:left w:val="single" w:sz="18" w:space="0" w:color="auto"/>
              <w:bottom w:val="single" w:sz="18" w:space="0" w:color="auto"/>
              <w:right w:val="single" w:sz="18" w:space="0" w:color="auto"/>
            </w:tcBorders>
            <w:shd w:val="clear" w:color="auto" w:fill="FFFFFF"/>
          </w:tcPr>
          <w:p w14:paraId="5CFDD9A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1843" w:type="dxa"/>
            <w:tcBorders>
              <w:left w:val="single" w:sz="18" w:space="0" w:color="auto"/>
              <w:right w:val="single" w:sz="18" w:space="0" w:color="auto"/>
            </w:tcBorders>
            <w:shd w:val="clear" w:color="auto" w:fill="FFFFFF"/>
          </w:tcPr>
          <w:p w14:paraId="11936A22"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3402" w:type="dxa"/>
            <w:tcBorders>
              <w:top w:val="single" w:sz="18" w:space="0" w:color="auto"/>
              <w:left w:val="single" w:sz="18" w:space="0" w:color="auto"/>
              <w:bottom w:val="single" w:sz="18" w:space="0" w:color="auto"/>
              <w:right w:val="single" w:sz="18" w:space="0" w:color="auto"/>
            </w:tcBorders>
            <w:shd w:val="clear" w:color="auto" w:fill="FFFFFF"/>
          </w:tcPr>
          <w:p w14:paraId="5F5B5000"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1FB8468F" w14:textId="77777777" w:rsidTr="00EB3D7A">
        <w:tc>
          <w:tcPr>
            <w:tcW w:w="5211" w:type="dxa"/>
            <w:tcBorders>
              <w:top w:val="single" w:sz="18" w:space="0" w:color="auto"/>
              <w:left w:val="single" w:sz="18" w:space="0" w:color="auto"/>
              <w:bottom w:val="single" w:sz="18" w:space="0" w:color="auto"/>
              <w:right w:val="single" w:sz="18" w:space="0" w:color="auto"/>
            </w:tcBorders>
            <w:shd w:val="clear" w:color="auto" w:fill="FFFFFF"/>
          </w:tcPr>
          <w:p w14:paraId="50202B28" w14:textId="77777777" w:rsidR="00FA53CA" w:rsidRPr="00D23345" w:rsidRDefault="00FA53CA" w:rsidP="00EB3D7A">
            <w:pPr>
              <w:shd w:val="clear" w:color="auto" w:fill="FFFFFF"/>
              <w:spacing w:line="276" w:lineRule="auto"/>
              <w:rPr>
                <w:rFonts w:eastAsia="Times New Roman" w:cs="Arial"/>
                <w:b/>
                <w:sz w:val="28"/>
                <w:szCs w:val="28"/>
                <w:lang w:eastAsia="zh-CN"/>
              </w:rPr>
            </w:pPr>
            <w:r w:rsidRPr="00D23345">
              <w:rPr>
                <w:rFonts w:eastAsia="Times New Roman" w:cs="Arial"/>
                <w:b/>
                <w:i/>
                <w:sz w:val="28"/>
                <w:szCs w:val="28"/>
                <w:lang w:eastAsia="zh-CN"/>
              </w:rPr>
              <w:t>If so - what was written? And where?</w:t>
            </w:r>
          </w:p>
        </w:tc>
        <w:tc>
          <w:tcPr>
            <w:tcW w:w="1843" w:type="dxa"/>
            <w:tcBorders>
              <w:left w:val="single" w:sz="18" w:space="0" w:color="auto"/>
              <w:bottom w:val="single" w:sz="18" w:space="0" w:color="auto"/>
            </w:tcBorders>
            <w:shd w:val="clear" w:color="auto" w:fill="FFFFFF"/>
          </w:tcPr>
          <w:p w14:paraId="7D24769E"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3402" w:type="dxa"/>
            <w:tcBorders>
              <w:top w:val="single" w:sz="18" w:space="0" w:color="auto"/>
              <w:bottom w:val="single" w:sz="18" w:space="0" w:color="auto"/>
            </w:tcBorders>
            <w:shd w:val="clear" w:color="auto" w:fill="FFFFFF"/>
          </w:tcPr>
          <w:p w14:paraId="7AE78A79"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723D6EEB" w14:textId="77777777" w:rsidTr="00EB3D7A">
        <w:tc>
          <w:tcPr>
            <w:tcW w:w="10456" w:type="dxa"/>
            <w:gridSpan w:val="3"/>
            <w:tcBorders>
              <w:top w:val="single" w:sz="18" w:space="0" w:color="auto"/>
              <w:left w:val="single" w:sz="18" w:space="0" w:color="auto"/>
              <w:bottom w:val="single" w:sz="18" w:space="0" w:color="auto"/>
              <w:right w:val="single" w:sz="18" w:space="0" w:color="auto"/>
            </w:tcBorders>
            <w:shd w:val="clear" w:color="auto" w:fill="E7E6E6"/>
          </w:tcPr>
          <w:p w14:paraId="7B77A680"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p w14:paraId="383B7270"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p w14:paraId="5BA208EE"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bl>
    <w:p w14:paraId="39D5331E"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10456" w:type="dxa"/>
        <w:tblBorders>
          <w:insideH w:val="none" w:sz="0" w:space="0" w:color="auto"/>
          <w:insideV w:val="none" w:sz="0" w:space="0" w:color="auto"/>
        </w:tblBorders>
        <w:tblLook w:val="04A0" w:firstRow="1" w:lastRow="0" w:firstColumn="1" w:lastColumn="0" w:noHBand="0" w:noVBand="1"/>
      </w:tblPr>
      <w:tblGrid>
        <w:gridCol w:w="2122"/>
        <w:gridCol w:w="1984"/>
        <w:gridCol w:w="2239"/>
        <w:gridCol w:w="1872"/>
        <w:gridCol w:w="2239"/>
      </w:tblGrid>
      <w:tr w:rsidR="00FA53CA" w:rsidRPr="00D23345" w14:paraId="60E55812" w14:textId="77777777" w:rsidTr="00EB3D7A">
        <w:tc>
          <w:tcPr>
            <w:tcW w:w="10456" w:type="dxa"/>
            <w:gridSpan w:val="5"/>
            <w:tcBorders>
              <w:top w:val="nil"/>
              <w:left w:val="nil"/>
              <w:bottom w:val="single" w:sz="18" w:space="0" w:color="auto"/>
              <w:right w:val="nil"/>
            </w:tcBorders>
          </w:tcPr>
          <w:p w14:paraId="4316E894"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14. After assessment and/or treatment where was the patient discharged to?</w:t>
            </w:r>
          </w:p>
        </w:tc>
      </w:tr>
      <w:tr w:rsidR="00FA53CA" w:rsidRPr="00D23345" w14:paraId="26958FD6" w14:textId="77777777" w:rsidTr="00EB3D7A">
        <w:tc>
          <w:tcPr>
            <w:tcW w:w="2122" w:type="dxa"/>
            <w:tcBorders>
              <w:top w:val="single" w:sz="18" w:space="0" w:color="auto"/>
              <w:left w:val="single" w:sz="18" w:space="0" w:color="auto"/>
              <w:bottom w:val="single" w:sz="18" w:space="0" w:color="auto"/>
              <w:right w:val="single" w:sz="18" w:space="0" w:color="auto"/>
            </w:tcBorders>
          </w:tcPr>
          <w:p w14:paraId="5970905E"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Home</w:t>
            </w:r>
          </w:p>
        </w:tc>
        <w:tc>
          <w:tcPr>
            <w:tcW w:w="1984" w:type="dxa"/>
            <w:tcBorders>
              <w:top w:val="single" w:sz="18" w:space="0" w:color="auto"/>
              <w:left w:val="single" w:sz="18" w:space="0" w:color="auto"/>
              <w:bottom w:val="single" w:sz="18" w:space="0" w:color="auto"/>
              <w:right w:val="single" w:sz="18" w:space="0" w:color="auto"/>
            </w:tcBorders>
          </w:tcPr>
          <w:p w14:paraId="4E5F3A38"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Care home</w:t>
            </w:r>
          </w:p>
        </w:tc>
        <w:tc>
          <w:tcPr>
            <w:tcW w:w="2239" w:type="dxa"/>
            <w:tcBorders>
              <w:top w:val="single" w:sz="18" w:space="0" w:color="auto"/>
              <w:left w:val="single" w:sz="18" w:space="0" w:color="auto"/>
              <w:bottom w:val="single" w:sz="18" w:space="0" w:color="auto"/>
              <w:right w:val="single" w:sz="18" w:space="0" w:color="auto"/>
            </w:tcBorders>
          </w:tcPr>
          <w:p w14:paraId="3649488A"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Other hospital</w:t>
            </w:r>
          </w:p>
        </w:tc>
        <w:tc>
          <w:tcPr>
            <w:tcW w:w="1872" w:type="dxa"/>
            <w:tcBorders>
              <w:top w:val="single" w:sz="18" w:space="0" w:color="auto"/>
              <w:left w:val="single" w:sz="18" w:space="0" w:color="auto"/>
              <w:bottom w:val="single" w:sz="18" w:space="0" w:color="auto"/>
              <w:right w:val="single" w:sz="18" w:space="0" w:color="auto"/>
            </w:tcBorders>
          </w:tcPr>
          <w:p w14:paraId="3470B9F0"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Died</w:t>
            </w:r>
          </w:p>
        </w:tc>
        <w:tc>
          <w:tcPr>
            <w:tcW w:w="2239" w:type="dxa"/>
            <w:tcBorders>
              <w:top w:val="single" w:sz="18" w:space="0" w:color="auto"/>
              <w:left w:val="single" w:sz="18" w:space="0" w:color="auto"/>
              <w:bottom w:val="single" w:sz="18" w:space="0" w:color="auto"/>
              <w:right w:val="single" w:sz="18" w:space="0" w:color="auto"/>
            </w:tcBorders>
          </w:tcPr>
          <w:p w14:paraId="639A03ED"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Other</w:t>
            </w:r>
          </w:p>
        </w:tc>
      </w:tr>
      <w:tr w:rsidR="00FA53CA" w:rsidRPr="00D23345" w14:paraId="7A37EB21" w14:textId="77777777" w:rsidTr="00EB3D7A">
        <w:tc>
          <w:tcPr>
            <w:tcW w:w="2122" w:type="dxa"/>
            <w:tcBorders>
              <w:top w:val="single" w:sz="18" w:space="0" w:color="auto"/>
              <w:left w:val="single" w:sz="18" w:space="0" w:color="auto"/>
              <w:bottom w:val="single" w:sz="18" w:space="0" w:color="auto"/>
              <w:right w:val="single" w:sz="18" w:space="0" w:color="auto"/>
            </w:tcBorders>
          </w:tcPr>
          <w:p w14:paraId="52BBDE6E"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984" w:type="dxa"/>
            <w:tcBorders>
              <w:top w:val="single" w:sz="18" w:space="0" w:color="auto"/>
              <w:left w:val="single" w:sz="18" w:space="0" w:color="auto"/>
              <w:bottom w:val="single" w:sz="18" w:space="0" w:color="auto"/>
              <w:right w:val="single" w:sz="18" w:space="0" w:color="auto"/>
            </w:tcBorders>
          </w:tcPr>
          <w:p w14:paraId="0C510C10"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39" w:type="dxa"/>
            <w:tcBorders>
              <w:top w:val="single" w:sz="18" w:space="0" w:color="auto"/>
              <w:left w:val="single" w:sz="18" w:space="0" w:color="auto"/>
              <w:bottom w:val="single" w:sz="18" w:space="0" w:color="auto"/>
              <w:right w:val="single" w:sz="18" w:space="0" w:color="auto"/>
            </w:tcBorders>
          </w:tcPr>
          <w:p w14:paraId="1C487D15"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872" w:type="dxa"/>
            <w:tcBorders>
              <w:top w:val="single" w:sz="18" w:space="0" w:color="auto"/>
              <w:left w:val="single" w:sz="18" w:space="0" w:color="auto"/>
              <w:bottom w:val="single" w:sz="18" w:space="0" w:color="auto"/>
              <w:right w:val="single" w:sz="18" w:space="0" w:color="auto"/>
            </w:tcBorders>
          </w:tcPr>
          <w:p w14:paraId="23F35C1B"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39" w:type="dxa"/>
            <w:tcBorders>
              <w:top w:val="single" w:sz="18" w:space="0" w:color="auto"/>
              <w:left w:val="single" w:sz="18" w:space="0" w:color="auto"/>
              <w:bottom w:val="single" w:sz="18" w:space="0" w:color="auto"/>
              <w:right w:val="single" w:sz="18" w:space="0" w:color="auto"/>
            </w:tcBorders>
          </w:tcPr>
          <w:p w14:paraId="4A214A9B"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4E44547D"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10456" w:type="dxa"/>
        <w:tblBorders>
          <w:insideH w:val="none" w:sz="0" w:space="0" w:color="auto"/>
          <w:insideV w:val="none" w:sz="0" w:space="0" w:color="auto"/>
        </w:tblBorders>
        <w:tblLook w:val="04A0" w:firstRow="1" w:lastRow="0" w:firstColumn="1" w:lastColumn="0" w:noHBand="0" w:noVBand="1"/>
      </w:tblPr>
      <w:tblGrid>
        <w:gridCol w:w="4106"/>
        <w:gridCol w:w="1985"/>
        <w:gridCol w:w="2126"/>
        <w:gridCol w:w="2239"/>
      </w:tblGrid>
      <w:tr w:rsidR="00FA53CA" w:rsidRPr="00D23345" w14:paraId="36158C68" w14:textId="77777777" w:rsidTr="00EB3D7A">
        <w:tc>
          <w:tcPr>
            <w:tcW w:w="10456" w:type="dxa"/>
            <w:gridSpan w:val="4"/>
            <w:tcBorders>
              <w:top w:val="nil"/>
              <w:left w:val="nil"/>
              <w:bottom w:val="single" w:sz="18" w:space="0" w:color="auto"/>
              <w:right w:val="nil"/>
            </w:tcBorders>
          </w:tcPr>
          <w:p w14:paraId="2E6A10DC"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15. Date of discharge from hospital</w:t>
            </w:r>
          </w:p>
        </w:tc>
      </w:tr>
      <w:tr w:rsidR="00FA53CA" w:rsidRPr="00D23345" w14:paraId="16BD72A0" w14:textId="77777777" w:rsidTr="00EB3D7A">
        <w:tc>
          <w:tcPr>
            <w:tcW w:w="4106" w:type="dxa"/>
            <w:tcBorders>
              <w:top w:val="single" w:sz="18" w:space="0" w:color="auto"/>
              <w:left w:val="single" w:sz="18" w:space="0" w:color="auto"/>
              <w:bottom w:val="single" w:sz="18" w:space="0" w:color="auto"/>
              <w:right w:val="single" w:sz="18" w:space="0" w:color="auto"/>
            </w:tcBorders>
          </w:tcPr>
          <w:p w14:paraId="73B84C5E"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Same as presentation</w:t>
            </w:r>
          </w:p>
        </w:tc>
        <w:tc>
          <w:tcPr>
            <w:tcW w:w="6350" w:type="dxa"/>
            <w:gridSpan w:val="3"/>
            <w:tcBorders>
              <w:top w:val="single" w:sz="18" w:space="0" w:color="auto"/>
              <w:left w:val="single" w:sz="18" w:space="0" w:color="auto"/>
              <w:bottom w:val="single" w:sz="18" w:space="0" w:color="auto"/>
              <w:right w:val="single" w:sz="18" w:space="0" w:color="auto"/>
            </w:tcBorders>
          </w:tcPr>
          <w:p w14:paraId="0056A325" w14:textId="77777777" w:rsidR="00FA53CA" w:rsidRPr="00D23345" w:rsidRDefault="00FA53CA" w:rsidP="00EB3D7A">
            <w:pPr>
              <w:shd w:val="clear" w:color="auto" w:fill="FFFFFF"/>
              <w:spacing w:line="276" w:lineRule="auto"/>
              <w:jc w:val="center"/>
              <w:rPr>
                <w:rFonts w:eastAsia="Times New Roman" w:cs="Arial"/>
                <w:b/>
                <w:i/>
                <w:sz w:val="28"/>
                <w:szCs w:val="28"/>
                <w:lang w:eastAsia="zh-CN"/>
              </w:rPr>
            </w:pPr>
            <w:r w:rsidRPr="00D23345">
              <w:rPr>
                <w:rFonts w:eastAsia="Times New Roman" w:cs="Arial"/>
                <w:b/>
                <w:i/>
                <w:sz w:val="28"/>
                <w:szCs w:val="28"/>
                <w:lang w:eastAsia="zh-CN"/>
              </w:rPr>
              <w:t>If after a stay…</w:t>
            </w:r>
          </w:p>
        </w:tc>
      </w:tr>
      <w:tr w:rsidR="00FA53CA" w:rsidRPr="00D23345" w14:paraId="607BE108" w14:textId="77777777" w:rsidTr="00EB3D7A">
        <w:tc>
          <w:tcPr>
            <w:tcW w:w="4106" w:type="dxa"/>
            <w:tcBorders>
              <w:top w:val="single" w:sz="18" w:space="0" w:color="auto"/>
              <w:left w:val="single" w:sz="18" w:space="0" w:color="auto"/>
              <w:bottom w:val="single" w:sz="18" w:space="0" w:color="auto"/>
              <w:right w:val="single" w:sz="18" w:space="0" w:color="auto"/>
            </w:tcBorders>
          </w:tcPr>
          <w:p w14:paraId="7CE30FBB"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1985" w:type="dxa"/>
            <w:tcBorders>
              <w:top w:val="single" w:sz="18" w:space="0" w:color="auto"/>
              <w:left w:val="single" w:sz="18" w:space="0" w:color="auto"/>
              <w:bottom w:val="single" w:sz="18" w:space="0" w:color="auto"/>
              <w:right w:val="single" w:sz="18" w:space="0" w:color="auto"/>
            </w:tcBorders>
          </w:tcPr>
          <w:p w14:paraId="2DDF7C91"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DD</w:t>
            </w:r>
          </w:p>
        </w:tc>
        <w:tc>
          <w:tcPr>
            <w:tcW w:w="2126" w:type="dxa"/>
            <w:tcBorders>
              <w:top w:val="single" w:sz="18" w:space="0" w:color="auto"/>
              <w:left w:val="single" w:sz="18" w:space="0" w:color="auto"/>
              <w:bottom w:val="single" w:sz="18" w:space="0" w:color="auto"/>
              <w:right w:val="single" w:sz="18" w:space="0" w:color="auto"/>
            </w:tcBorders>
          </w:tcPr>
          <w:p w14:paraId="71BA877C"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MM</w:t>
            </w:r>
          </w:p>
        </w:tc>
        <w:tc>
          <w:tcPr>
            <w:tcW w:w="2239" w:type="dxa"/>
            <w:tcBorders>
              <w:top w:val="single" w:sz="18" w:space="0" w:color="auto"/>
              <w:left w:val="single" w:sz="18" w:space="0" w:color="auto"/>
              <w:bottom w:val="single" w:sz="18" w:space="0" w:color="auto"/>
              <w:right w:val="single" w:sz="18" w:space="0" w:color="auto"/>
            </w:tcBorders>
          </w:tcPr>
          <w:p w14:paraId="1BECA4D3"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YY</w:t>
            </w:r>
          </w:p>
        </w:tc>
      </w:tr>
      <w:tr w:rsidR="00FA53CA" w:rsidRPr="00D23345" w14:paraId="3D5477EB" w14:textId="77777777" w:rsidTr="00EB3D7A">
        <w:tc>
          <w:tcPr>
            <w:tcW w:w="4106" w:type="dxa"/>
            <w:tcBorders>
              <w:top w:val="single" w:sz="18" w:space="0" w:color="auto"/>
              <w:left w:val="nil"/>
              <w:bottom w:val="nil"/>
              <w:right w:val="single" w:sz="18" w:space="0" w:color="auto"/>
            </w:tcBorders>
          </w:tcPr>
          <w:p w14:paraId="0B74DA75"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985" w:type="dxa"/>
            <w:tcBorders>
              <w:top w:val="single" w:sz="18" w:space="0" w:color="auto"/>
              <w:left w:val="single" w:sz="18" w:space="0" w:color="auto"/>
              <w:bottom w:val="single" w:sz="18" w:space="0" w:color="auto"/>
              <w:right w:val="single" w:sz="18" w:space="0" w:color="auto"/>
            </w:tcBorders>
          </w:tcPr>
          <w:p w14:paraId="1CED7939"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126" w:type="dxa"/>
            <w:tcBorders>
              <w:top w:val="single" w:sz="18" w:space="0" w:color="auto"/>
              <w:left w:val="single" w:sz="18" w:space="0" w:color="auto"/>
              <w:bottom w:val="single" w:sz="18" w:space="0" w:color="auto"/>
              <w:right w:val="single" w:sz="18" w:space="0" w:color="auto"/>
            </w:tcBorders>
          </w:tcPr>
          <w:p w14:paraId="5D503475"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239" w:type="dxa"/>
            <w:tcBorders>
              <w:top w:val="single" w:sz="18" w:space="0" w:color="auto"/>
              <w:left w:val="single" w:sz="18" w:space="0" w:color="auto"/>
              <w:bottom w:val="single" w:sz="18" w:space="0" w:color="auto"/>
              <w:right w:val="single" w:sz="18" w:space="0" w:color="auto"/>
            </w:tcBorders>
          </w:tcPr>
          <w:p w14:paraId="68F9418C" w14:textId="77777777" w:rsidR="00FA53CA" w:rsidRPr="00D23345" w:rsidRDefault="00FA53CA" w:rsidP="00EB3D7A">
            <w:pPr>
              <w:shd w:val="clear" w:color="auto" w:fill="FFFFFF"/>
              <w:spacing w:line="276" w:lineRule="auto"/>
              <w:rPr>
                <w:rFonts w:eastAsia="Times New Roman" w:cs="Arial"/>
                <w:sz w:val="28"/>
                <w:szCs w:val="28"/>
                <w:lang w:eastAsia="zh-CN"/>
              </w:rPr>
            </w:pPr>
          </w:p>
        </w:tc>
      </w:tr>
    </w:tbl>
    <w:p w14:paraId="6C8946F6" w14:textId="77777777" w:rsidR="00FA53CA" w:rsidRPr="00D23345" w:rsidRDefault="00FA53CA" w:rsidP="00FA53CA">
      <w:pPr>
        <w:shd w:val="clear" w:color="auto" w:fill="FFFFFF"/>
        <w:spacing w:after="160" w:line="276" w:lineRule="auto"/>
        <w:rPr>
          <w:rFonts w:eastAsia="Times New Roman" w:cs="Arial"/>
          <w:sz w:val="28"/>
          <w:szCs w:val="28"/>
          <w:lang w:eastAsia="zh-CN"/>
        </w:rPr>
      </w:pPr>
    </w:p>
    <w:tbl>
      <w:tblPr>
        <w:tblStyle w:val="TableGrid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5420"/>
      </w:tblGrid>
      <w:tr w:rsidR="00FA53CA" w:rsidRPr="00D23345" w14:paraId="2DEE4CED" w14:textId="77777777" w:rsidTr="00EB3D7A">
        <w:tc>
          <w:tcPr>
            <w:tcW w:w="10490" w:type="dxa"/>
            <w:gridSpan w:val="2"/>
            <w:tcBorders>
              <w:bottom w:val="single" w:sz="18" w:space="0" w:color="auto"/>
            </w:tcBorders>
          </w:tcPr>
          <w:p w14:paraId="69744E57"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 xml:space="preserve">16. Discharge time </w:t>
            </w:r>
          </w:p>
        </w:tc>
      </w:tr>
      <w:tr w:rsidR="00FA53CA" w:rsidRPr="00D23345" w14:paraId="632CDF8B" w14:textId="77777777" w:rsidTr="00EB3D7A">
        <w:tc>
          <w:tcPr>
            <w:tcW w:w="5070" w:type="dxa"/>
            <w:tcBorders>
              <w:top w:val="single" w:sz="18" w:space="0" w:color="auto"/>
              <w:left w:val="single" w:sz="18" w:space="0" w:color="auto"/>
              <w:bottom w:val="single" w:sz="18" w:space="0" w:color="auto"/>
              <w:right w:val="single" w:sz="18" w:space="0" w:color="auto"/>
            </w:tcBorders>
          </w:tcPr>
          <w:p w14:paraId="2A09FA7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 xml:space="preserve">Planned discharge time </w:t>
            </w:r>
            <w:r w:rsidRPr="00D23345">
              <w:rPr>
                <w:rFonts w:eastAsia="Times New Roman" w:cs="Arial"/>
                <w:b/>
                <w:szCs w:val="28"/>
                <w:lang w:eastAsia="zh-CN"/>
              </w:rPr>
              <w:t>(24-hr clock)</w:t>
            </w:r>
          </w:p>
        </w:tc>
        <w:tc>
          <w:tcPr>
            <w:tcW w:w="5420" w:type="dxa"/>
            <w:tcBorders>
              <w:top w:val="single" w:sz="18" w:space="0" w:color="auto"/>
              <w:left w:val="single" w:sz="18" w:space="0" w:color="auto"/>
              <w:bottom w:val="single" w:sz="18" w:space="0" w:color="auto"/>
              <w:right w:val="single" w:sz="18" w:space="0" w:color="auto"/>
            </w:tcBorders>
          </w:tcPr>
          <w:p w14:paraId="5BDA5CF4"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 xml:space="preserve">Time left the department </w:t>
            </w:r>
            <w:r w:rsidRPr="00D23345">
              <w:rPr>
                <w:rFonts w:eastAsia="Times New Roman" w:cs="Arial"/>
                <w:b/>
                <w:szCs w:val="28"/>
                <w:lang w:eastAsia="zh-CN"/>
              </w:rPr>
              <w:t>(24-hr clock)</w:t>
            </w:r>
          </w:p>
        </w:tc>
      </w:tr>
      <w:tr w:rsidR="00FA53CA" w:rsidRPr="00D23345" w14:paraId="68106C89" w14:textId="77777777" w:rsidTr="00EB3D7A">
        <w:tc>
          <w:tcPr>
            <w:tcW w:w="5070" w:type="dxa"/>
            <w:tcBorders>
              <w:top w:val="single" w:sz="18" w:space="0" w:color="auto"/>
              <w:left w:val="single" w:sz="18" w:space="0" w:color="auto"/>
              <w:bottom w:val="single" w:sz="18" w:space="0" w:color="auto"/>
              <w:right w:val="single" w:sz="18" w:space="0" w:color="auto"/>
            </w:tcBorders>
          </w:tcPr>
          <w:p w14:paraId="4B88CEB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5420" w:type="dxa"/>
            <w:tcBorders>
              <w:top w:val="single" w:sz="18" w:space="0" w:color="auto"/>
              <w:left w:val="single" w:sz="18" w:space="0" w:color="auto"/>
              <w:bottom w:val="single" w:sz="18" w:space="0" w:color="auto"/>
              <w:right w:val="single" w:sz="18" w:space="0" w:color="auto"/>
            </w:tcBorders>
          </w:tcPr>
          <w:p w14:paraId="5A6ECF38"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bl>
    <w:p w14:paraId="5920B1C3" w14:textId="77777777" w:rsidR="00FA53CA" w:rsidRPr="00D23345" w:rsidRDefault="00FA53CA" w:rsidP="00FA53CA">
      <w:pPr>
        <w:shd w:val="clear" w:color="auto" w:fill="FFFFFF"/>
        <w:spacing w:after="160" w:line="276" w:lineRule="auto"/>
        <w:rPr>
          <w:rFonts w:eastAsia="Times New Roman" w:cs="Arial"/>
          <w:sz w:val="28"/>
          <w:szCs w:val="28"/>
          <w:lang w:eastAsia="zh-CN"/>
        </w:rPr>
      </w:pPr>
    </w:p>
    <w:p w14:paraId="5650788E" w14:textId="77777777" w:rsidR="00FA53CA" w:rsidRPr="00D23345" w:rsidRDefault="00FA53CA" w:rsidP="00FA53CA">
      <w:pPr>
        <w:shd w:val="clear" w:color="auto" w:fill="FFFFFF"/>
        <w:spacing w:after="160" w:line="276" w:lineRule="auto"/>
        <w:rPr>
          <w:rFonts w:eastAsia="Times New Roman" w:cs="Arial"/>
          <w:sz w:val="28"/>
          <w:szCs w:val="28"/>
          <w:lang w:eastAsia="zh-CN"/>
        </w:rPr>
        <w:sectPr w:rsidR="00FA53CA" w:rsidRPr="00D23345" w:rsidSect="00EB3D7A">
          <w:pgSz w:w="11906" w:h="16838"/>
          <w:pgMar w:top="720" w:right="720" w:bottom="720" w:left="720" w:header="708" w:footer="708" w:gutter="0"/>
          <w:cols w:space="708"/>
          <w:docGrid w:linePitch="360"/>
        </w:sectPr>
      </w:pPr>
    </w:p>
    <w:tbl>
      <w:tblPr>
        <w:tblStyle w:val="TableGrid1"/>
        <w:tblW w:w="10682" w:type="dxa"/>
        <w:tblBorders>
          <w:insideH w:val="none" w:sz="0" w:space="0" w:color="auto"/>
          <w:insideV w:val="none" w:sz="0" w:space="0" w:color="auto"/>
        </w:tblBorders>
        <w:tblLook w:val="04A0" w:firstRow="1" w:lastRow="0" w:firstColumn="1" w:lastColumn="0" w:noHBand="0" w:noVBand="1"/>
      </w:tblPr>
      <w:tblGrid>
        <w:gridCol w:w="1464"/>
        <w:gridCol w:w="994"/>
        <w:gridCol w:w="1392"/>
        <w:gridCol w:w="1138"/>
        <w:gridCol w:w="1125"/>
        <w:gridCol w:w="941"/>
        <w:gridCol w:w="2585"/>
        <w:gridCol w:w="1043"/>
      </w:tblGrid>
      <w:tr w:rsidR="00FA53CA" w:rsidRPr="00D23345" w14:paraId="3DB67631" w14:textId="77777777" w:rsidTr="00EB3D7A">
        <w:tc>
          <w:tcPr>
            <w:tcW w:w="10682" w:type="dxa"/>
            <w:gridSpan w:val="8"/>
            <w:tcBorders>
              <w:top w:val="nil"/>
              <w:left w:val="nil"/>
              <w:bottom w:val="single" w:sz="18" w:space="0" w:color="auto"/>
              <w:right w:val="nil"/>
            </w:tcBorders>
          </w:tcPr>
          <w:p w14:paraId="682DBCF2"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lastRenderedPageBreak/>
              <w:t xml:space="preserve">17. What tests were made and who ordered these? </w:t>
            </w:r>
            <w:r w:rsidRPr="00D23345">
              <w:rPr>
                <w:rFonts w:eastAsia="Times New Roman" w:cs="Arial"/>
                <w:b/>
                <w:bCs/>
                <w:szCs w:val="28"/>
                <w:lang w:eastAsia="zh-CN"/>
              </w:rPr>
              <w:t>(</w:t>
            </w:r>
            <w:proofErr w:type="gramStart"/>
            <w:r w:rsidRPr="00D23345">
              <w:rPr>
                <w:rFonts w:eastAsia="Times New Roman" w:cs="Arial"/>
                <w:b/>
                <w:bCs/>
                <w:szCs w:val="28"/>
                <w:lang w:eastAsia="zh-CN"/>
              </w:rPr>
              <w:t>respond</w:t>
            </w:r>
            <w:proofErr w:type="gramEnd"/>
            <w:r w:rsidRPr="00D23345">
              <w:rPr>
                <w:rFonts w:eastAsia="Times New Roman" w:cs="Arial"/>
                <w:b/>
                <w:bCs/>
                <w:szCs w:val="28"/>
                <w:lang w:eastAsia="zh-CN"/>
              </w:rPr>
              <w:t xml:space="preserve"> for each with the time)</w:t>
            </w:r>
          </w:p>
        </w:tc>
      </w:tr>
      <w:tr w:rsidR="00FA53CA" w:rsidRPr="00D23345" w14:paraId="7549C5BB" w14:textId="77777777" w:rsidTr="00EB3D7A">
        <w:tc>
          <w:tcPr>
            <w:tcW w:w="1464" w:type="dxa"/>
            <w:tcBorders>
              <w:top w:val="single" w:sz="18" w:space="0" w:color="auto"/>
              <w:left w:val="single" w:sz="18" w:space="0" w:color="auto"/>
              <w:bottom w:val="single" w:sz="18" w:space="0" w:color="auto"/>
              <w:right w:val="single" w:sz="18" w:space="0" w:color="auto"/>
            </w:tcBorders>
          </w:tcPr>
          <w:p w14:paraId="1BE10D52"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Test</w:t>
            </w:r>
          </w:p>
        </w:tc>
        <w:tc>
          <w:tcPr>
            <w:tcW w:w="2386" w:type="dxa"/>
            <w:gridSpan w:val="2"/>
            <w:tcBorders>
              <w:top w:val="single" w:sz="18" w:space="0" w:color="auto"/>
              <w:left w:val="single" w:sz="18" w:space="0" w:color="auto"/>
              <w:bottom w:val="single" w:sz="18" w:space="0" w:color="auto"/>
              <w:right w:val="single" w:sz="18" w:space="0" w:color="auto"/>
            </w:tcBorders>
          </w:tcPr>
          <w:p w14:paraId="23C8BC43"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Treating doctor</w:t>
            </w:r>
          </w:p>
        </w:tc>
        <w:tc>
          <w:tcPr>
            <w:tcW w:w="2263" w:type="dxa"/>
            <w:gridSpan w:val="2"/>
            <w:tcBorders>
              <w:top w:val="single" w:sz="18" w:space="0" w:color="auto"/>
              <w:left w:val="single" w:sz="18" w:space="0" w:color="auto"/>
              <w:bottom w:val="single" w:sz="18" w:space="0" w:color="auto"/>
              <w:right w:val="single" w:sz="18" w:space="0" w:color="auto"/>
            </w:tcBorders>
          </w:tcPr>
          <w:p w14:paraId="66EB1607"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 xml:space="preserve">Another clinician </w:t>
            </w:r>
          </w:p>
        </w:tc>
        <w:tc>
          <w:tcPr>
            <w:tcW w:w="3526" w:type="dxa"/>
            <w:gridSpan w:val="2"/>
            <w:tcBorders>
              <w:top w:val="single" w:sz="18" w:space="0" w:color="auto"/>
              <w:left w:val="single" w:sz="18" w:space="0" w:color="auto"/>
              <w:bottom w:val="single" w:sz="18" w:space="0" w:color="auto"/>
              <w:right w:val="single" w:sz="18" w:space="0" w:color="auto"/>
            </w:tcBorders>
          </w:tcPr>
          <w:p w14:paraId="63B8F384"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Routinely ordered at triage</w:t>
            </w:r>
          </w:p>
        </w:tc>
        <w:tc>
          <w:tcPr>
            <w:tcW w:w="1043" w:type="dxa"/>
            <w:tcBorders>
              <w:top w:val="single" w:sz="18" w:space="0" w:color="auto"/>
              <w:left w:val="single" w:sz="18" w:space="0" w:color="auto"/>
              <w:bottom w:val="single" w:sz="18" w:space="0" w:color="auto"/>
              <w:right w:val="single" w:sz="18" w:space="0" w:color="auto"/>
            </w:tcBorders>
          </w:tcPr>
          <w:p w14:paraId="4962FB2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4"/>
                <w:szCs w:val="24"/>
                <w:lang w:eastAsia="zh-CN"/>
              </w:rPr>
              <w:t>Unsure</w:t>
            </w:r>
          </w:p>
        </w:tc>
      </w:tr>
      <w:tr w:rsidR="00FA53CA" w:rsidRPr="00D23345" w14:paraId="30A617F5" w14:textId="77777777" w:rsidTr="00EB3D7A">
        <w:trPr>
          <w:trHeight w:val="194"/>
        </w:trPr>
        <w:tc>
          <w:tcPr>
            <w:tcW w:w="1464" w:type="dxa"/>
            <w:vMerge w:val="restart"/>
            <w:tcBorders>
              <w:top w:val="single" w:sz="18" w:space="0" w:color="auto"/>
              <w:left w:val="single" w:sz="18" w:space="0" w:color="auto"/>
              <w:right w:val="single" w:sz="18" w:space="0" w:color="auto"/>
            </w:tcBorders>
            <w:shd w:val="clear" w:color="auto" w:fill="auto"/>
            <w:vAlign w:val="center"/>
          </w:tcPr>
          <w:p w14:paraId="2A338A7A" w14:textId="52513F6F"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 xml:space="preserve">X-Ray </w:t>
            </w:r>
          </w:p>
        </w:tc>
        <w:tc>
          <w:tcPr>
            <w:tcW w:w="2386" w:type="dxa"/>
            <w:gridSpan w:val="2"/>
            <w:tcBorders>
              <w:top w:val="single" w:sz="18" w:space="0" w:color="auto"/>
              <w:left w:val="single" w:sz="18" w:space="0" w:color="auto"/>
              <w:bottom w:val="single" w:sz="18" w:space="0" w:color="auto"/>
              <w:right w:val="single" w:sz="18" w:space="0" w:color="auto"/>
            </w:tcBorders>
            <w:shd w:val="clear" w:color="auto" w:fill="auto"/>
          </w:tcPr>
          <w:p w14:paraId="16542165" w14:textId="77777777" w:rsidR="00FA53CA" w:rsidRPr="00D23345" w:rsidRDefault="00FA53CA" w:rsidP="00EB3D7A">
            <w:pPr>
              <w:shd w:val="clear" w:color="auto" w:fill="FFFFFF"/>
              <w:spacing w:line="276" w:lineRule="auto"/>
              <w:rPr>
                <w:rFonts w:eastAsia="Times New Roman" w:cs="Arial"/>
                <w:sz w:val="18"/>
                <w:szCs w:val="18"/>
                <w:lang w:eastAsia="zh-CN"/>
              </w:rPr>
            </w:pPr>
          </w:p>
        </w:tc>
        <w:tc>
          <w:tcPr>
            <w:tcW w:w="2263" w:type="dxa"/>
            <w:gridSpan w:val="2"/>
            <w:tcBorders>
              <w:top w:val="single" w:sz="18" w:space="0" w:color="auto"/>
              <w:left w:val="single" w:sz="18" w:space="0" w:color="auto"/>
              <w:bottom w:val="single" w:sz="18" w:space="0" w:color="auto"/>
              <w:right w:val="single" w:sz="18" w:space="0" w:color="auto"/>
            </w:tcBorders>
            <w:shd w:val="clear" w:color="auto" w:fill="auto"/>
          </w:tcPr>
          <w:p w14:paraId="3491E693"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3526" w:type="dxa"/>
            <w:gridSpan w:val="2"/>
            <w:tcBorders>
              <w:top w:val="single" w:sz="18" w:space="0" w:color="auto"/>
              <w:left w:val="single" w:sz="18" w:space="0" w:color="auto"/>
              <w:bottom w:val="single" w:sz="18" w:space="0" w:color="auto"/>
              <w:right w:val="single" w:sz="18" w:space="0" w:color="auto"/>
            </w:tcBorders>
            <w:shd w:val="clear" w:color="auto" w:fill="auto"/>
          </w:tcPr>
          <w:p w14:paraId="5C4768CC"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43" w:type="dxa"/>
            <w:vMerge w:val="restart"/>
            <w:tcBorders>
              <w:top w:val="single" w:sz="18" w:space="0" w:color="auto"/>
              <w:left w:val="single" w:sz="18" w:space="0" w:color="auto"/>
              <w:right w:val="single" w:sz="18" w:space="0" w:color="auto"/>
            </w:tcBorders>
            <w:shd w:val="clear" w:color="auto" w:fill="auto"/>
          </w:tcPr>
          <w:p w14:paraId="3A8C3A51"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1DD902F" w14:textId="77777777" w:rsidTr="00EB3D7A">
        <w:trPr>
          <w:trHeight w:val="35"/>
        </w:trPr>
        <w:tc>
          <w:tcPr>
            <w:tcW w:w="1464" w:type="dxa"/>
            <w:vMerge/>
            <w:tcBorders>
              <w:left w:val="single" w:sz="18" w:space="0" w:color="auto"/>
              <w:bottom w:val="single" w:sz="18" w:space="0" w:color="auto"/>
              <w:right w:val="single" w:sz="18" w:space="0" w:color="auto"/>
            </w:tcBorders>
            <w:vAlign w:val="center"/>
          </w:tcPr>
          <w:p w14:paraId="6EF1E65F"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511FB895"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48F8FF86"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136F97E4"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3B22C1FF"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3F792802"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26009C6F"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007E21A6"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5B6AD474" w14:textId="77777777" w:rsidTr="00EB3D7A">
        <w:trPr>
          <w:trHeight w:val="188"/>
        </w:trPr>
        <w:tc>
          <w:tcPr>
            <w:tcW w:w="1464" w:type="dxa"/>
            <w:vMerge w:val="restart"/>
            <w:tcBorders>
              <w:top w:val="single" w:sz="18" w:space="0" w:color="auto"/>
              <w:left w:val="single" w:sz="18" w:space="0" w:color="auto"/>
              <w:right w:val="single" w:sz="18" w:space="0" w:color="auto"/>
            </w:tcBorders>
            <w:vAlign w:val="center"/>
          </w:tcPr>
          <w:p w14:paraId="2BF11B5E"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CT</w:t>
            </w:r>
          </w:p>
        </w:tc>
        <w:tc>
          <w:tcPr>
            <w:tcW w:w="2386" w:type="dxa"/>
            <w:gridSpan w:val="2"/>
            <w:tcBorders>
              <w:top w:val="single" w:sz="18" w:space="0" w:color="auto"/>
              <w:left w:val="single" w:sz="18" w:space="0" w:color="auto"/>
              <w:bottom w:val="single" w:sz="18" w:space="0" w:color="auto"/>
              <w:right w:val="single" w:sz="18" w:space="0" w:color="auto"/>
            </w:tcBorders>
          </w:tcPr>
          <w:p w14:paraId="5BB39E47" w14:textId="77777777" w:rsidR="00FA53CA" w:rsidRPr="00D23345" w:rsidRDefault="00FA53CA" w:rsidP="00EB3D7A">
            <w:pPr>
              <w:shd w:val="clear" w:color="auto" w:fill="FFFFFF"/>
              <w:rPr>
                <w:rFonts w:eastAsia="Times New Roman" w:cs="Arial"/>
                <w:sz w:val="24"/>
                <w:szCs w:val="24"/>
                <w:u w:val="single"/>
                <w:lang w:eastAsia="zh-CN"/>
              </w:rPr>
            </w:pPr>
          </w:p>
        </w:tc>
        <w:tc>
          <w:tcPr>
            <w:tcW w:w="2263" w:type="dxa"/>
            <w:gridSpan w:val="2"/>
            <w:tcBorders>
              <w:top w:val="single" w:sz="18" w:space="0" w:color="auto"/>
              <w:left w:val="single" w:sz="18" w:space="0" w:color="auto"/>
              <w:bottom w:val="single" w:sz="18" w:space="0" w:color="auto"/>
              <w:right w:val="single" w:sz="18" w:space="0" w:color="auto"/>
            </w:tcBorders>
          </w:tcPr>
          <w:p w14:paraId="14CBF308" w14:textId="77777777" w:rsidR="00FA53CA" w:rsidRPr="00D23345" w:rsidRDefault="00FA53CA" w:rsidP="00EB3D7A">
            <w:pPr>
              <w:shd w:val="clear" w:color="auto" w:fill="FFFFFF"/>
              <w:rPr>
                <w:rFonts w:eastAsia="Times New Roman" w:cs="Arial"/>
                <w:sz w:val="24"/>
                <w:szCs w:val="24"/>
                <w:lang w:eastAsia="zh-CN"/>
              </w:rPr>
            </w:pPr>
          </w:p>
        </w:tc>
        <w:tc>
          <w:tcPr>
            <w:tcW w:w="3526" w:type="dxa"/>
            <w:gridSpan w:val="2"/>
            <w:tcBorders>
              <w:top w:val="single" w:sz="18" w:space="0" w:color="auto"/>
              <w:left w:val="single" w:sz="18" w:space="0" w:color="auto"/>
              <w:bottom w:val="single" w:sz="18" w:space="0" w:color="auto"/>
              <w:right w:val="single" w:sz="18" w:space="0" w:color="auto"/>
            </w:tcBorders>
          </w:tcPr>
          <w:p w14:paraId="6F3744FB" w14:textId="77777777" w:rsidR="00FA53CA" w:rsidRPr="00D23345" w:rsidRDefault="00FA53CA" w:rsidP="00EB3D7A">
            <w:pPr>
              <w:shd w:val="clear" w:color="auto" w:fill="FFFFFF"/>
              <w:rPr>
                <w:rFonts w:eastAsia="Times New Roman" w:cs="Arial"/>
                <w:sz w:val="24"/>
                <w:szCs w:val="24"/>
                <w:lang w:eastAsia="zh-CN"/>
              </w:rPr>
            </w:pPr>
          </w:p>
        </w:tc>
        <w:tc>
          <w:tcPr>
            <w:tcW w:w="1043" w:type="dxa"/>
            <w:vMerge w:val="restart"/>
            <w:tcBorders>
              <w:top w:val="single" w:sz="18" w:space="0" w:color="auto"/>
              <w:left w:val="single" w:sz="18" w:space="0" w:color="auto"/>
              <w:right w:val="single" w:sz="18" w:space="0" w:color="auto"/>
            </w:tcBorders>
          </w:tcPr>
          <w:p w14:paraId="365E5189"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B465335" w14:textId="77777777" w:rsidTr="00EB3D7A">
        <w:trPr>
          <w:trHeight w:val="35"/>
        </w:trPr>
        <w:tc>
          <w:tcPr>
            <w:tcW w:w="1464" w:type="dxa"/>
            <w:vMerge/>
            <w:tcBorders>
              <w:left w:val="single" w:sz="18" w:space="0" w:color="auto"/>
              <w:bottom w:val="single" w:sz="18" w:space="0" w:color="auto"/>
              <w:right w:val="single" w:sz="18" w:space="0" w:color="auto"/>
            </w:tcBorders>
            <w:vAlign w:val="center"/>
          </w:tcPr>
          <w:p w14:paraId="2C653E42"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431234D4"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2C819477"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02295ED8"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08282E22"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087E8189"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783C0B32"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32867514"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74BB6568" w14:textId="77777777" w:rsidTr="00EB3D7A">
        <w:trPr>
          <w:trHeight w:val="188"/>
        </w:trPr>
        <w:tc>
          <w:tcPr>
            <w:tcW w:w="1464" w:type="dxa"/>
            <w:vMerge w:val="restart"/>
            <w:tcBorders>
              <w:top w:val="single" w:sz="18" w:space="0" w:color="auto"/>
              <w:left w:val="single" w:sz="18" w:space="0" w:color="auto"/>
              <w:right w:val="single" w:sz="18" w:space="0" w:color="auto"/>
            </w:tcBorders>
            <w:vAlign w:val="center"/>
          </w:tcPr>
          <w:p w14:paraId="03F31B62"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USS</w:t>
            </w:r>
          </w:p>
        </w:tc>
        <w:tc>
          <w:tcPr>
            <w:tcW w:w="2386" w:type="dxa"/>
            <w:gridSpan w:val="2"/>
            <w:tcBorders>
              <w:top w:val="single" w:sz="18" w:space="0" w:color="auto"/>
              <w:left w:val="single" w:sz="18" w:space="0" w:color="auto"/>
              <w:bottom w:val="single" w:sz="18" w:space="0" w:color="auto"/>
              <w:right w:val="single" w:sz="18" w:space="0" w:color="auto"/>
            </w:tcBorders>
          </w:tcPr>
          <w:p w14:paraId="206E2D49" w14:textId="77777777" w:rsidR="00FA53CA" w:rsidRPr="00D23345" w:rsidRDefault="00FA53CA" w:rsidP="00EB3D7A">
            <w:pPr>
              <w:shd w:val="clear" w:color="auto" w:fill="FFFFFF"/>
              <w:rPr>
                <w:rFonts w:eastAsia="Times New Roman" w:cs="Arial"/>
                <w:sz w:val="24"/>
                <w:szCs w:val="24"/>
                <w:lang w:eastAsia="zh-CN"/>
              </w:rPr>
            </w:pPr>
          </w:p>
        </w:tc>
        <w:tc>
          <w:tcPr>
            <w:tcW w:w="2263" w:type="dxa"/>
            <w:gridSpan w:val="2"/>
            <w:tcBorders>
              <w:top w:val="single" w:sz="18" w:space="0" w:color="auto"/>
              <w:left w:val="single" w:sz="18" w:space="0" w:color="auto"/>
              <w:bottom w:val="single" w:sz="18" w:space="0" w:color="auto"/>
              <w:right w:val="single" w:sz="18" w:space="0" w:color="auto"/>
            </w:tcBorders>
          </w:tcPr>
          <w:p w14:paraId="3DCC0337" w14:textId="77777777" w:rsidR="00FA53CA" w:rsidRPr="00D23345" w:rsidRDefault="00FA53CA" w:rsidP="00EB3D7A">
            <w:pPr>
              <w:shd w:val="clear" w:color="auto" w:fill="FFFFFF"/>
              <w:rPr>
                <w:rFonts w:eastAsia="Times New Roman" w:cs="Arial"/>
                <w:sz w:val="24"/>
                <w:szCs w:val="24"/>
                <w:lang w:eastAsia="zh-CN"/>
              </w:rPr>
            </w:pPr>
          </w:p>
        </w:tc>
        <w:tc>
          <w:tcPr>
            <w:tcW w:w="3526" w:type="dxa"/>
            <w:gridSpan w:val="2"/>
            <w:tcBorders>
              <w:top w:val="single" w:sz="18" w:space="0" w:color="auto"/>
              <w:left w:val="single" w:sz="18" w:space="0" w:color="auto"/>
              <w:bottom w:val="single" w:sz="18" w:space="0" w:color="auto"/>
              <w:right w:val="single" w:sz="18" w:space="0" w:color="auto"/>
            </w:tcBorders>
          </w:tcPr>
          <w:p w14:paraId="56A42993" w14:textId="77777777" w:rsidR="00FA53CA" w:rsidRPr="00D23345" w:rsidRDefault="00FA53CA" w:rsidP="00EB3D7A">
            <w:pPr>
              <w:shd w:val="clear" w:color="auto" w:fill="FFFFFF"/>
              <w:rPr>
                <w:rFonts w:eastAsia="Times New Roman" w:cs="Arial"/>
                <w:sz w:val="24"/>
                <w:szCs w:val="24"/>
                <w:lang w:eastAsia="zh-CN"/>
              </w:rPr>
            </w:pPr>
          </w:p>
        </w:tc>
        <w:tc>
          <w:tcPr>
            <w:tcW w:w="1043" w:type="dxa"/>
            <w:vMerge w:val="restart"/>
            <w:tcBorders>
              <w:top w:val="single" w:sz="18" w:space="0" w:color="auto"/>
              <w:left w:val="single" w:sz="18" w:space="0" w:color="auto"/>
              <w:right w:val="single" w:sz="18" w:space="0" w:color="auto"/>
            </w:tcBorders>
          </w:tcPr>
          <w:p w14:paraId="72DBC903"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348A0BCA" w14:textId="77777777" w:rsidTr="00EB3D7A">
        <w:trPr>
          <w:trHeight w:val="187"/>
        </w:trPr>
        <w:tc>
          <w:tcPr>
            <w:tcW w:w="1464" w:type="dxa"/>
            <w:vMerge/>
            <w:tcBorders>
              <w:left w:val="single" w:sz="18" w:space="0" w:color="auto"/>
              <w:bottom w:val="single" w:sz="18" w:space="0" w:color="auto"/>
              <w:right w:val="single" w:sz="18" w:space="0" w:color="auto"/>
            </w:tcBorders>
            <w:vAlign w:val="center"/>
          </w:tcPr>
          <w:p w14:paraId="542E4795"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0E7D0243"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6CCC83BA"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7CE66A08"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2E7EB1AA"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4D728ADE"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3E4644C2"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28C8A5B6"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59C6F583" w14:textId="77777777" w:rsidTr="00EB3D7A">
        <w:trPr>
          <w:trHeight w:val="188"/>
        </w:trPr>
        <w:tc>
          <w:tcPr>
            <w:tcW w:w="1464" w:type="dxa"/>
            <w:vMerge w:val="restart"/>
            <w:tcBorders>
              <w:top w:val="single" w:sz="18" w:space="0" w:color="auto"/>
              <w:left w:val="single" w:sz="18" w:space="0" w:color="auto"/>
              <w:right w:val="single" w:sz="18" w:space="0" w:color="auto"/>
            </w:tcBorders>
            <w:vAlign w:val="center"/>
          </w:tcPr>
          <w:p w14:paraId="2EF3019A"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MRI</w:t>
            </w:r>
          </w:p>
        </w:tc>
        <w:tc>
          <w:tcPr>
            <w:tcW w:w="2386" w:type="dxa"/>
            <w:gridSpan w:val="2"/>
            <w:tcBorders>
              <w:top w:val="single" w:sz="18" w:space="0" w:color="auto"/>
              <w:left w:val="single" w:sz="18" w:space="0" w:color="auto"/>
              <w:bottom w:val="single" w:sz="18" w:space="0" w:color="auto"/>
              <w:right w:val="single" w:sz="18" w:space="0" w:color="auto"/>
            </w:tcBorders>
          </w:tcPr>
          <w:p w14:paraId="3B9133C8" w14:textId="77777777" w:rsidR="00FA53CA" w:rsidRPr="00D23345" w:rsidRDefault="00FA53CA" w:rsidP="00EB3D7A">
            <w:pPr>
              <w:shd w:val="clear" w:color="auto" w:fill="FFFFFF"/>
              <w:rPr>
                <w:rFonts w:eastAsia="Times New Roman" w:cs="Arial"/>
                <w:sz w:val="24"/>
                <w:szCs w:val="24"/>
                <w:u w:val="single"/>
                <w:lang w:eastAsia="zh-CN"/>
              </w:rPr>
            </w:pPr>
          </w:p>
        </w:tc>
        <w:tc>
          <w:tcPr>
            <w:tcW w:w="2263" w:type="dxa"/>
            <w:gridSpan w:val="2"/>
            <w:tcBorders>
              <w:top w:val="single" w:sz="18" w:space="0" w:color="auto"/>
              <w:left w:val="single" w:sz="18" w:space="0" w:color="auto"/>
              <w:bottom w:val="single" w:sz="18" w:space="0" w:color="auto"/>
              <w:right w:val="single" w:sz="18" w:space="0" w:color="auto"/>
            </w:tcBorders>
          </w:tcPr>
          <w:p w14:paraId="4C7C5A65" w14:textId="77777777" w:rsidR="00FA53CA" w:rsidRPr="00D23345" w:rsidRDefault="00FA53CA" w:rsidP="00EB3D7A">
            <w:pPr>
              <w:shd w:val="clear" w:color="auto" w:fill="FFFFFF"/>
              <w:rPr>
                <w:rFonts w:eastAsia="Times New Roman" w:cs="Arial"/>
                <w:sz w:val="24"/>
                <w:szCs w:val="24"/>
                <w:lang w:eastAsia="zh-CN"/>
              </w:rPr>
            </w:pPr>
          </w:p>
        </w:tc>
        <w:tc>
          <w:tcPr>
            <w:tcW w:w="3526" w:type="dxa"/>
            <w:gridSpan w:val="2"/>
            <w:tcBorders>
              <w:top w:val="single" w:sz="18" w:space="0" w:color="auto"/>
              <w:left w:val="single" w:sz="18" w:space="0" w:color="auto"/>
              <w:bottom w:val="single" w:sz="18" w:space="0" w:color="auto"/>
              <w:right w:val="single" w:sz="18" w:space="0" w:color="auto"/>
            </w:tcBorders>
          </w:tcPr>
          <w:p w14:paraId="59A4AD41" w14:textId="77777777" w:rsidR="00FA53CA" w:rsidRPr="00D23345" w:rsidRDefault="00FA53CA" w:rsidP="00EB3D7A">
            <w:pPr>
              <w:shd w:val="clear" w:color="auto" w:fill="FFFFFF"/>
              <w:rPr>
                <w:rFonts w:eastAsia="Times New Roman" w:cs="Arial"/>
                <w:sz w:val="24"/>
                <w:szCs w:val="24"/>
                <w:lang w:eastAsia="zh-CN"/>
              </w:rPr>
            </w:pPr>
          </w:p>
        </w:tc>
        <w:tc>
          <w:tcPr>
            <w:tcW w:w="1043" w:type="dxa"/>
            <w:vMerge w:val="restart"/>
            <w:tcBorders>
              <w:top w:val="single" w:sz="18" w:space="0" w:color="auto"/>
              <w:left w:val="single" w:sz="18" w:space="0" w:color="auto"/>
              <w:right w:val="single" w:sz="18" w:space="0" w:color="auto"/>
            </w:tcBorders>
          </w:tcPr>
          <w:p w14:paraId="1D978B47"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A934186" w14:textId="77777777" w:rsidTr="00EB3D7A">
        <w:trPr>
          <w:trHeight w:val="187"/>
        </w:trPr>
        <w:tc>
          <w:tcPr>
            <w:tcW w:w="1464" w:type="dxa"/>
            <w:vMerge/>
            <w:tcBorders>
              <w:left w:val="single" w:sz="18" w:space="0" w:color="auto"/>
              <w:bottom w:val="single" w:sz="18" w:space="0" w:color="auto"/>
              <w:right w:val="single" w:sz="18" w:space="0" w:color="auto"/>
            </w:tcBorders>
            <w:vAlign w:val="center"/>
          </w:tcPr>
          <w:p w14:paraId="40C590CF"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76513674"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24A2F781"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1AFDD0FB"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1646DABE"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37426F49"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0AB40935"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37D1E6E2"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17563AB" w14:textId="77777777" w:rsidTr="00EB3D7A">
        <w:trPr>
          <w:trHeight w:val="188"/>
        </w:trPr>
        <w:tc>
          <w:tcPr>
            <w:tcW w:w="1464" w:type="dxa"/>
            <w:vMerge w:val="restart"/>
            <w:tcBorders>
              <w:top w:val="single" w:sz="18" w:space="0" w:color="auto"/>
              <w:left w:val="single" w:sz="18" w:space="0" w:color="auto"/>
              <w:right w:val="single" w:sz="18" w:space="0" w:color="auto"/>
            </w:tcBorders>
            <w:vAlign w:val="center"/>
          </w:tcPr>
          <w:p w14:paraId="4E4567DA"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Blood</w:t>
            </w:r>
          </w:p>
        </w:tc>
        <w:tc>
          <w:tcPr>
            <w:tcW w:w="2386" w:type="dxa"/>
            <w:gridSpan w:val="2"/>
            <w:tcBorders>
              <w:top w:val="single" w:sz="18" w:space="0" w:color="auto"/>
              <w:left w:val="single" w:sz="18" w:space="0" w:color="auto"/>
              <w:bottom w:val="single" w:sz="18" w:space="0" w:color="auto"/>
              <w:right w:val="single" w:sz="18" w:space="0" w:color="auto"/>
            </w:tcBorders>
          </w:tcPr>
          <w:p w14:paraId="57ADFC8C" w14:textId="77777777" w:rsidR="00FA53CA" w:rsidRPr="00D23345" w:rsidRDefault="00FA53CA" w:rsidP="00EB3D7A">
            <w:pPr>
              <w:shd w:val="clear" w:color="auto" w:fill="FFFFFF"/>
              <w:rPr>
                <w:rFonts w:eastAsia="Times New Roman" w:cs="Arial"/>
                <w:sz w:val="24"/>
                <w:szCs w:val="24"/>
                <w:lang w:eastAsia="zh-CN"/>
              </w:rPr>
            </w:pPr>
          </w:p>
        </w:tc>
        <w:tc>
          <w:tcPr>
            <w:tcW w:w="2263" w:type="dxa"/>
            <w:gridSpan w:val="2"/>
            <w:tcBorders>
              <w:top w:val="single" w:sz="18" w:space="0" w:color="auto"/>
              <w:left w:val="single" w:sz="18" w:space="0" w:color="auto"/>
              <w:bottom w:val="single" w:sz="18" w:space="0" w:color="auto"/>
              <w:right w:val="single" w:sz="18" w:space="0" w:color="auto"/>
            </w:tcBorders>
          </w:tcPr>
          <w:p w14:paraId="48BE6558" w14:textId="77777777" w:rsidR="00FA53CA" w:rsidRPr="00D23345" w:rsidRDefault="00FA53CA" w:rsidP="00EB3D7A">
            <w:pPr>
              <w:shd w:val="clear" w:color="auto" w:fill="FFFFFF"/>
              <w:rPr>
                <w:rFonts w:eastAsia="Times New Roman" w:cs="Arial"/>
                <w:sz w:val="24"/>
                <w:szCs w:val="24"/>
                <w:lang w:eastAsia="zh-CN"/>
              </w:rPr>
            </w:pPr>
          </w:p>
        </w:tc>
        <w:tc>
          <w:tcPr>
            <w:tcW w:w="3526" w:type="dxa"/>
            <w:gridSpan w:val="2"/>
            <w:tcBorders>
              <w:top w:val="single" w:sz="18" w:space="0" w:color="auto"/>
              <w:left w:val="single" w:sz="18" w:space="0" w:color="auto"/>
              <w:bottom w:val="single" w:sz="18" w:space="0" w:color="auto"/>
              <w:right w:val="single" w:sz="18" w:space="0" w:color="auto"/>
            </w:tcBorders>
          </w:tcPr>
          <w:p w14:paraId="4B42BCAE" w14:textId="77777777" w:rsidR="00FA53CA" w:rsidRPr="00D23345" w:rsidRDefault="00FA53CA" w:rsidP="00EB3D7A">
            <w:pPr>
              <w:shd w:val="clear" w:color="auto" w:fill="FFFFFF"/>
              <w:rPr>
                <w:rFonts w:eastAsia="Times New Roman" w:cs="Arial"/>
                <w:sz w:val="24"/>
                <w:szCs w:val="24"/>
                <w:lang w:eastAsia="zh-CN"/>
              </w:rPr>
            </w:pPr>
          </w:p>
        </w:tc>
        <w:tc>
          <w:tcPr>
            <w:tcW w:w="1043" w:type="dxa"/>
            <w:vMerge w:val="restart"/>
            <w:tcBorders>
              <w:top w:val="single" w:sz="18" w:space="0" w:color="auto"/>
              <w:left w:val="single" w:sz="18" w:space="0" w:color="auto"/>
              <w:right w:val="single" w:sz="18" w:space="0" w:color="auto"/>
            </w:tcBorders>
          </w:tcPr>
          <w:p w14:paraId="5A4D45A3"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199EFD28" w14:textId="77777777" w:rsidTr="00EB3D7A">
        <w:trPr>
          <w:trHeight w:val="187"/>
        </w:trPr>
        <w:tc>
          <w:tcPr>
            <w:tcW w:w="1464" w:type="dxa"/>
            <w:vMerge/>
            <w:tcBorders>
              <w:left w:val="single" w:sz="18" w:space="0" w:color="auto"/>
              <w:bottom w:val="single" w:sz="18" w:space="0" w:color="auto"/>
              <w:right w:val="single" w:sz="18" w:space="0" w:color="auto"/>
            </w:tcBorders>
            <w:vAlign w:val="center"/>
          </w:tcPr>
          <w:p w14:paraId="6F7D6EB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3A0D22EB"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2501734E"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43B13A52"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01174478"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74AA598D"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463A6BA3"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4A402382"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7823110E" w14:textId="77777777" w:rsidTr="00EB3D7A">
        <w:trPr>
          <w:trHeight w:val="188"/>
        </w:trPr>
        <w:tc>
          <w:tcPr>
            <w:tcW w:w="1464" w:type="dxa"/>
            <w:vMerge w:val="restart"/>
            <w:tcBorders>
              <w:top w:val="single" w:sz="18" w:space="0" w:color="auto"/>
              <w:left w:val="single" w:sz="18" w:space="0" w:color="auto"/>
              <w:right w:val="single" w:sz="18" w:space="0" w:color="auto"/>
            </w:tcBorders>
            <w:vAlign w:val="center"/>
          </w:tcPr>
          <w:p w14:paraId="0362B39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ECG</w:t>
            </w:r>
          </w:p>
        </w:tc>
        <w:tc>
          <w:tcPr>
            <w:tcW w:w="2386" w:type="dxa"/>
            <w:gridSpan w:val="2"/>
            <w:tcBorders>
              <w:top w:val="single" w:sz="18" w:space="0" w:color="auto"/>
              <w:left w:val="single" w:sz="18" w:space="0" w:color="auto"/>
              <w:bottom w:val="single" w:sz="18" w:space="0" w:color="auto"/>
              <w:right w:val="single" w:sz="18" w:space="0" w:color="auto"/>
            </w:tcBorders>
          </w:tcPr>
          <w:p w14:paraId="7C9042FA" w14:textId="77777777" w:rsidR="00FA53CA" w:rsidRPr="00D23345" w:rsidRDefault="00FA53CA" w:rsidP="00EB3D7A">
            <w:pPr>
              <w:shd w:val="clear" w:color="auto" w:fill="FFFFFF"/>
              <w:rPr>
                <w:rFonts w:eastAsia="Times New Roman" w:cs="Arial"/>
                <w:sz w:val="24"/>
                <w:szCs w:val="24"/>
                <w:lang w:eastAsia="zh-CN"/>
              </w:rPr>
            </w:pPr>
          </w:p>
        </w:tc>
        <w:tc>
          <w:tcPr>
            <w:tcW w:w="2263" w:type="dxa"/>
            <w:gridSpan w:val="2"/>
            <w:tcBorders>
              <w:top w:val="single" w:sz="18" w:space="0" w:color="auto"/>
              <w:left w:val="single" w:sz="18" w:space="0" w:color="auto"/>
              <w:bottom w:val="single" w:sz="18" w:space="0" w:color="auto"/>
              <w:right w:val="single" w:sz="18" w:space="0" w:color="auto"/>
            </w:tcBorders>
          </w:tcPr>
          <w:p w14:paraId="45666795" w14:textId="77777777" w:rsidR="00FA53CA" w:rsidRPr="00D23345" w:rsidRDefault="00FA53CA" w:rsidP="00EB3D7A">
            <w:pPr>
              <w:shd w:val="clear" w:color="auto" w:fill="FFFFFF"/>
              <w:rPr>
                <w:rFonts w:eastAsia="Times New Roman" w:cs="Arial"/>
                <w:sz w:val="24"/>
                <w:szCs w:val="24"/>
                <w:lang w:eastAsia="zh-CN"/>
              </w:rPr>
            </w:pPr>
          </w:p>
        </w:tc>
        <w:tc>
          <w:tcPr>
            <w:tcW w:w="3526" w:type="dxa"/>
            <w:gridSpan w:val="2"/>
            <w:tcBorders>
              <w:top w:val="single" w:sz="18" w:space="0" w:color="auto"/>
              <w:left w:val="single" w:sz="18" w:space="0" w:color="auto"/>
              <w:bottom w:val="single" w:sz="18" w:space="0" w:color="auto"/>
              <w:right w:val="single" w:sz="18" w:space="0" w:color="auto"/>
            </w:tcBorders>
          </w:tcPr>
          <w:p w14:paraId="04A0953A" w14:textId="77777777" w:rsidR="00FA53CA" w:rsidRPr="00D23345" w:rsidRDefault="00FA53CA" w:rsidP="00EB3D7A">
            <w:pPr>
              <w:shd w:val="clear" w:color="auto" w:fill="FFFFFF"/>
              <w:rPr>
                <w:rFonts w:eastAsia="Times New Roman" w:cs="Arial"/>
                <w:sz w:val="24"/>
                <w:szCs w:val="24"/>
                <w:lang w:eastAsia="zh-CN"/>
              </w:rPr>
            </w:pPr>
          </w:p>
        </w:tc>
        <w:tc>
          <w:tcPr>
            <w:tcW w:w="1043" w:type="dxa"/>
            <w:vMerge w:val="restart"/>
            <w:tcBorders>
              <w:top w:val="single" w:sz="18" w:space="0" w:color="auto"/>
              <w:left w:val="single" w:sz="18" w:space="0" w:color="auto"/>
              <w:right w:val="single" w:sz="18" w:space="0" w:color="auto"/>
            </w:tcBorders>
          </w:tcPr>
          <w:p w14:paraId="1F897A3C"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26D98F55" w14:textId="77777777" w:rsidTr="00EB3D7A">
        <w:trPr>
          <w:trHeight w:val="187"/>
        </w:trPr>
        <w:tc>
          <w:tcPr>
            <w:tcW w:w="1464" w:type="dxa"/>
            <w:vMerge/>
            <w:tcBorders>
              <w:left w:val="single" w:sz="18" w:space="0" w:color="auto"/>
              <w:bottom w:val="single" w:sz="18" w:space="0" w:color="auto"/>
              <w:right w:val="single" w:sz="18" w:space="0" w:color="auto"/>
            </w:tcBorders>
          </w:tcPr>
          <w:p w14:paraId="74524E4D"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994" w:type="dxa"/>
            <w:tcBorders>
              <w:top w:val="single" w:sz="18" w:space="0" w:color="auto"/>
              <w:left w:val="single" w:sz="18" w:space="0" w:color="auto"/>
              <w:bottom w:val="single" w:sz="18" w:space="0" w:color="auto"/>
              <w:right w:val="single" w:sz="18" w:space="0" w:color="auto"/>
            </w:tcBorders>
          </w:tcPr>
          <w:p w14:paraId="1492E8DF"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92" w:type="dxa"/>
            <w:tcBorders>
              <w:top w:val="single" w:sz="18" w:space="0" w:color="auto"/>
              <w:left w:val="single" w:sz="18" w:space="0" w:color="auto"/>
              <w:bottom w:val="single" w:sz="18" w:space="0" w:color="auto"/>
              <w:right w:val="single" w:sz="18" w:space="0" w:color="auto"/>
            </w:tcBorders>
          </w:tcPr>
          <w:p w14:paraId="62FC6117" w14:textId="77777777" w:rsidR="00FA53CA" w:rsidRPr="00D23345" w:rsidRDefault="00FA53CA" w:rsidP="00EB3D7A">
            <w:pPr>
              <w:shd w:val="clear" w:color="auto" w:fill="FFFFFF"/>
              <w:rPr>
                <w:rFonts w:eastAsia="Times New Roman" w:cs="Arial"/>
                <w:sz w:val="24"/>
                <w:szCs w:val="24"/>
                <w:lang w:eastAsia="zh-CN"/>
              </w:rPr>
            </w:pPr>
          </w:p>
        </w:tc>
        <w:tc>
          <w:tcPr>
            <w:tcW w:w="1138" w:type="dxa"/>
            <w:tcBorders>
              <w:top w:val="single" w:sz="18" w:space="0" w:color="auto"/>
              <w:left w:val="single" w:sz="18" w:space="0" w:color="auto"/>
              <w:bottom w:val="single" w:sz="18" w:space="0" w:color="auto"/>
              <w:right w:val="single" w:sz="18" w:space="0" w:color="auto"/>
            </w:tcBorders>
          </w:tcPr>
          <w:p w14:paraId="0725A466"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125" w:type="dxa"/>
            <w:tcBorders>
              <w:top w:val="single" w:sz="18" w:space="0" w:color="auto"/>
              <w:left w:val="single" w:sz="18" w:space="0" w:color="auto"/>
              <w:bottom w:val="single" w:sz="18" w:space="0" w:color="auto"/>
              <w:right w:val="single" w:sz="18" w:space="0" w:color="auto"/>
            </w:tcBorders>
          </w:tcPr>
          <w:p w14:paraId="4A2085E4" w14:textId="77777777" w:rsidR="00FA53CA" w:rsidRPr="00D23345" w:rsidRDefault="00FA53CA" w:rsidP="00EB3D7A">
            <w:pPr>
              <w:shd w:val="clear" w:color="auto" w:fill="FFFFFF"/>
              <w:rPr>
                <w:rFonts w:eastAsia="Times New Roman" w:cs="Arial"/>
                <w:sz w:val="24"/>
                <w:szCs w:val="24"/>
                <w:lang w:eastAsia="zh-CN"/>
              </w:rPr>
            </w:pPr>
          </w:p>
        </w:tc>
        <w:tc>
          <w:tcPr>
            <w:tcW w:w="941" w:type="dxa"/>
            <w:tcBorders>
              <w:top w:val="single" w:sz="18" w:space="0" w:color="auto"/>
              <w:left w:val="single" w:sz="18" w:space="0" w:color="auto"/>
              <w:bottom w:val="single" w:sz="18" w:space="0" w:color="auto"/>
              <w:right w:val="single" w:sz="18" w:space="0" w:color="auto"/>
            </w:tcBorders>
          </w:tcPr>
          <w:p w14:paraId="5CBD5571"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2585" w:type="dxa"/>
            <w:tcBorders>
              <w:top w:val="single" w:sz="18" w:space="0" w:color="auto"/>
              <w:left w:val="single" w:sz="18" w:space="0" w:color="auto"/>
              <w:bottom w:val="single" w:sz="18" w:space="0" w:color="auto"/>
              <w:right w:val="single" w:sz="18" w:space="0" w:color="auto"/>
            </w:tcBorders>
          </w:tcPr>
          <w:p w14:paraId="6683B32E" w14:textId="77777777" w:rsidR="00FA53CA" w:rsidRPr="00D23345" w:rsidRDefault="00FA53CA" w:rsidP="00EB3D7A">
            <w:pPr>
              <w:shd w:val="clear" w:color="auto" w:fill="FFFFFF"/>
              <w:rPr>
                <w:rFonts w:eastAsia="Times New Roman" w:cs="Arial"/>
                <w:sz w:val="28"/>
                <w:szCs w:val="28"/>
                <w:lang w:eastAsia="zh-CN"/>
              </w:rPr>
            </w:pPr>
          </w:p>
        </w:tc>
        <w:tc>
          <w:tcPr>
            <w:tcW w:w="1043" w:type="dxa"/>
            <w:vMerge/>
            <w:tcBorders>
              <w:left w:val="single" w:sz="18" w:space="0" w:color="auto"/>
              <w:bottom w:val="single" w:sz="18" w:space="0" w:color="auto"/>
              <w:right w:val="single" w:sz="18" w:space="0" w:color="auto"/>
            </w:tcBorders>
          </w:tcPr>
          <w:p w14:paraId="657DD176"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F950F99" w14:textId="77777777" w:rsidTr="00EB3D7A">
        <w:tc>
          <w:tcPr>
            <w:tcW w:w="10682" w:type="dxa"/>
            <w:gridSpan w:val="8"/>
            <w:tcBorders>
              <w:top w:val="single" w:sz="18" w:space="0" w:color="auto"/>
              <w:left w:val="single" w:sz="18" w:space="0" w:color="auto"/>
              <w:bottom w:val="single" w:sz="18" w:space="0" w:color="auto"/>
              <w:right w:val="single" w:sz="18" w:space="0" w:color="auto"/>
            </w:tcBorders>
          </w:tcPr>
          <w:p w14:paraId="035C8633" w14:textId="77777777"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 xml:space="preserve">Any others? Please document the tests and who ordered them below </w:t>
            </w:r>
          </w:p>
        </w:tc>
      </w:tr>
      <w:tr w:rsidR="00FA53CA" w:rsidRPr="00D23345" w14:paraId="438AB3F4" w14:textId="77777777" w:rsidTr="00EB3D7A">
        <w:tc>
          <w:tcPr>
            <w:tcW w:w="10682" w:type="dxa"/>
            <w:gridSpan w:val="8"/>
            <w:tcBorders>
              <w:top w:val="single" w:sz="18" w:space="0" w:color="auto"/>
              <w:left w:val="single" w:sz="18" w:space="0" w:color="auto"/>
              <w:bottom w:val="single" w:sz="18" w:space="0" w:color="auto"/>
              <w:right w:val="single" w:sz="18" w:space="0" w:color="auto"/>
            </w:tcBorders>
          </w:tcPr>
          <w:p w14:paraId="6484157B" w14:textId="77777777" w:rsidR="00FA53CA" w:rsidRPr="00D23345" w:rsidRDefault="00FA53CA" w:rsidP="00EB3D7A">
            <w:pPr>
              <w:shd w:val="clear" w:color="auto" w:fill="FFFFFF"/>
              <w:spacing w:line="276" w:lineRule="auto"/>
              <w:rPr>
                <w:rFonts w:eastAsia="Times New Roman" w:cs="Arial"/>
                <w:i/>
                <w:iCs/>
                <w:sz w:val="28"/>
                <w:szCs w:val="28"/>
                <w:lang w:eastAsia="zh-CN"/>
              </w:rPr>
            </w:pPr>
          </w:p>
          <w:p w14:paraId="3A38F2AA" w14:textId="77777777" w:rsidR="00FA53CA" w:rsidRPr="00D23345" w:rsidRDefault="00FA53CA" w:rsidP="00EB3D7A">
            <w:pPr>
              <w:shd w:val="clear" w:color="auto" w:fill="FFFFFF"/>
              <w:spacing w:line="276" w:lineRule="auto"/>
              <w:rPr>
                <w:rFonts w:eastAsia="Times New Roman" w:cs="Arial"/>
                <w:i/>
                <w:iCs/>
                <w:sz w:val="28"/>
                <w:szCs w:val="28"/>
                <w:lang w:eastAsia="zh-CN"/>
              </w:rPr>
            </w:pPr>
          </w:p>
          <w:p w14:paraId="35C23B93" w14:textId="77777777" w:rsidR="00FA53CA" w:rsidRPr="00D23345" w:rsidRDefault="00FA53CA" w:rsidP="00EB3D7A">
            <w:pPr>
              <w:shd w:val="clear" w:color="auto" w:fill="FFFFFF"/>
              <w:spacing w:line="276" w:lineRule="auto"/>
              <w:rPr>
                <w:rFonts w:eastAsia="Times New Roman" w:cs="Arial"/>
                <w:i/>
                <w:iCs/>
                <w:sz w:val="28"/>
                <w:szCs w:val="28"/>
                <w:lang w:eastAsia="zh-CN"/>
              </w:rPr>
            </w:pPr>
          </w:p>
          <w:p w14:paraId="77744BBE" w14:textId="77777777" w:rsidR="00FA53CA" w:rsidRPr="00D23345" w:rsidRDefault="00FA53CA" w:rsidP="00EB3D7A">
            <w:pPr>
              <w:shd w:val="clear" w:color="auto" w:fill="FFFFFF"/>
              <w:spacing w:line="276" w:lineRule="auto"/>
              <w:rPr>
                <w:rFonts w:eastAsia="Times New Roman" w:cs="Arial"/>
                <w:i/>
                <w:iCs/>
                <w:sz w:val="28"/>
                <w:szCs w:val="28"/>
                <w:lang w:eastAsia="zh-CN"/>
              </w:rPr>
            </w:pPr>
          </w:p>
        </w:tc>
      </w:tr>
    </w:tbl>
    <w:p w14:paraId="3B268244"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Style w:val="TableGrid1"/>
        <w:tblW w:w="10682" w:type="dxa"/>
        <w:tblBorders>
          <w:insideH w:val="none" w:sz="0" w:space="0" w:color="auto"/>
          <w:insideV w:val="none" w:sz="0" w:space="0" w:color="auto"/>
        </w:tblBorders>
        <w:tblLook w:val="04A0" w:firstRow="1" w:lastRow="0" w:firstColumn="1" w:lastColumn="0" w:noHBand="0" w:noVBand="1"/>
      </w:tblPr>
      <w:tblGrid>
        <w:gridCol w:w="2089"/>
        <w:gridCol w:w="883"/>
        <w:gridCol w:w="1389"/>
        <w:gridCol w:w="63"/>
        <w:gridCol w:w="993"/>
        <w:gridCol w:w="1881"/>
        <w:gridCol w:w="323"/>
        <w:gridCol w:w="670"/>
        <w:gridCol w:w="1323"/>
        <w:gridCol w:w="876"/>
        <w:gridCol w:w="192"/>
      </w:tblGrid>
      <w:tr w:rsidR="00FA53CA" w:rsidRPr="00D23345" w14:paraId="382D1CF5" w14:textId="77777777" w:rsidTr="00EB3D7A">
        <w:trPr>
          <w:trHeight w:val="114"/>
        </w:trPr>
        <w:tc>
          <w:tcPr>
            <w:tcW w:w="10682" w:type="dxa"/>
            <w:gridSpan w:val="11"/>
            <w:tcBorders>
              <w:top w:val="nil"/>
              <w:left w:val="nil"/>
              <w:bottom w:val="single" w:sz="18" w:space="0" w:color="auto"/>
              <w:right w:val="nil"/>
            </w:tcBorders>
          </w:tcPr>
          <w:p w14:paraId="4F603063"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 xml:space="preserve">18. What treatments were given + who ordered them? </w:t>
            </w:r>
            <w:r w:rsidRPr="00D23345">
              <w:rPr>
                <w:rFonts w:eastAsia="Times New Roman" w:cs="Arial"/>
                <w:b/>
                <w:bCs/>
                <w:szCs w:val="28"/>
                <w:lang w:eastAsia="zh-CN"/>
              </w:rPr>
              <w:t>(</w:t>
            </w:r>
            <w:proofErr w:type="gramStart"/>
            <w:r w:rsidRPr="00D23345">
              <w:rPr>
                <w:rFonts w:eastAsia="Times New Roman" w:cs="Arial"/>
                <w:b/>
                <w:bCs/>
                <w:szCs w:val="28"/>
                <w:lang w:eastAsia="zh-CN"/>
              </w:rPr>
              <w:t>respond</w:t>
            </w:r>
            <w:proofErr w:type="gramEnd"/>
            <w:r w:rsidRPr="00D23345">
              <w:rPr>
                <w:rFonts w:eastAsia="Times New Roman" w:cs="Arial"/>
                <w:b/>
                <w:bCs/>
                <w:szCs w:val="28"/>
                <w:lang w:eastAsia="zh-CN"/>
              </w:rPr>
              <w:t xml:space="preserve"> for each with times)</w:t>
            </w:r>
          </w:p>
        </w:tc>
      </w:tr>
      <w:tr w:rsidR="00FA53CA" w:rsidRPr="00D23345" w14:paraId="3B03FD7E" w14:textId="77777777" w:rsidTr="00EB3D7A">
        <w:tc>
          <w:tcPr>
            <w:tcW w:w="2089" w:type="dxa"/>
            <w:tcBorders>
              <w:top w:val="single" w:sz="18" w:space="0" w:color="auto"/>
              <w:left w:val="single" w:sz="18" w:space="0" w:color="auto"/>
              <w:bottom w:val="single" w:sz="18" w:space="0" w:color="auto"/>
              <w:right w:val="single" w:sz="18" w:space="0" w:color="auto"/>
            </w:tcBorders>
          </w:tcPr>
          <w:p w14:paraId="35BCB86C"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Treatment</w:t>
            </w:r>
          </w:p>
        </w:tc>
        <w:tc>
          <w:tcPr>
            <w:tcW w:w="2335" w:type="dxa"/>
            <w:gridSpan w:val="3"/>
            <w:tcBorders>
              <w:top w:val="single" w:sz="18" w:space="0" w:color="auto"/>
              <w:left w:val="single" w:sz="18" w:space="0" w:color="auto"/>
              <w:bottom w:val="single" w:sz="18" w:space="0" w:color="auto"/>
              <w:right w:val="single" w:sz="18" w:space="0" w:color="auto"/>
            </w:tcBorders>
          </w:tcPr>
          <w:p w14:paraId="23FBE3C6"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Treating doctor</w:t>
            </w:r>
          </w:p>
        </w:tc>
        <w:tc>
          <w:tcPr>
            <w:tcW w:w="2874" w:type="dxa"/>
            <w:gridSpan w:val="2"/>
            <w:tcBorders>
              <w:top w:val="single" w:sz="18" w:space="0" w:color="auto"/>
              <w:left w:val="single" w:sz="18" w:space="0" w:color="auto"/>
              <w:bottom w:val="single" w:sz="18" w:space="0" w:color="auto"/>
              <w:right w:val="single" w:sz="18" w:space="0" w:color="auto"/>
            </w:tcBorders>
          </w:tcPr>
          <w:p w14:paraId="115DE2EC"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 xml:space="preserve">Another clinician </w:t>
            </w:r>
          </w:p>
        </w:tc>
        <w:tc>
          <w:tcPr>
            <w:tcW w:w="2316" w:type="dxa"/>
            <w:gridSpan w:val="3"/>
            <w:tcBorders>
              <w:top w:val="single" w:sz="18" w:space="0" w:color="auto"/>
              <w:left w:val="single" w:sz="18" w:space="0" w:color="auto"/>
              <w:bottom w:val="single" w:sz="18" w:space="0" w:color="auto"/>
              <w:right w:val="single" w:sz="18" w:space="0" w:color="auto"/>
            </w:tcBorders>
          </w:tcPr>
          <w:p w14:paraId="59D72FDB" w14:textId="77777777" w:rsidR="00FA53CA" w:rsidRPr="00D23345" w:rsidRDefault="00FA53CA" w:rsidP="00EB3D7A">
            <w:pPr>
              <w:shd w:val="clear" w:color="auto" w:fill="FFFFFF"/>
              <w:spacing w:line="276" w:lineRule="auto"/>
              <w:jc w:val="center"/>
              <w:rPr>
                <w:rFonts w:eastAsia="Times New Roman" w:cs="Arial"/>
                <w:b/>
                <w:sz w:val="24"/>
                <w:szCs w:val="24"/>
                <w:lang w:eastAsia="zh-CN"/>
              </w:rPr>
            </w:pPr>
            <w:r w:rsidRPr="00D23345">
              <w:rPr>
                <w:rFonts w:eastAsia="Times New Roman" w:cs="Arial"/>
                <w:b/>
                <w:sz w:val="24"/>
                <w:szCs w:val="24"/>
                <w:lang w:eastAsia="zh-CN"/>
              </w:rPr>
              <w:t>Ordered at triage</w:t>
            </w:r>
          </w:p>
        </w:tc>
        <w:tc>
          <w:tcPr>
            <w:tcW w:w="1068" w:type="dxa"/>
            <w:gridSpan w:val="2"/>
            <w:tcBorders>
              <w:top w:val="single" w:sz="18" w:space="0" w:color="auto"/>
              <w:left w:val="single" w:sz="18" w:space="0" w:color="auto"/>
              <w:bottom w:val="single" w:sz="18" w:space="0" w:color="auto"/>
              <w:right w:val="single" w:sz="18" w:space="0" w:color="auto"/>
            </w:tcBorders>
          </w:tcPr>
          <w:p w14:paraId="2F53C046"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4"/>
                <w:szCs w:val="24"/>
                <w:lang w:eastAsia="zh-CN"/>
              </w:rPr>
              <w:t>Unsure</w:t>
            </w:r>
          </w:p>
        </w:tc>
      </w:tr>
      <w:tr w:rsidR="00FA53CA" w:rsidRPr="00D23345" w14:paraId="711828D9"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2320B03A"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381578AA"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2AC2D233"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0F06AA19"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val="restart"/>
            <w:tcBorders>
              <w:top w:val="single" w:sz="18" w:space="0" w:color="auto"/>
              <w:left w:val="single" w:sz="18" w:space="0" w:color="auto"/>
              <w:right w:val="single" w:sz="18" w:space="0" w:color="auto"/>
            </w:tcBorders>
          </w:tcPr>
          <w:p w14:paraId="0DB84412"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5C7F8A6" w14:textId="77777777" w:rsidTr="00EB3D7A">
        <w:trPr>
          <w:trHeight w:val="35"/>
        </w:trPr>
        <w:tc>
          <w:tcPr>
            <w:tcW w:w="2089" w:type="dxa"/>
            <w:vMerge/>
            <w:tcBorders>
              <w:left w:val="single" w:sz="18" w:space="0" w:color="auto"/>
              <w:bottom w:val="single" w:sz="18" w:space="0" w:color="auto"/>
              <w:right w:val="single" w:sz="18" w:space="0" w:color="auto"/>
            </w:tcBorders>
          </w:tcPr>
          <w:p w14:paraId="46E40385"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3467D45E"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0E4AE5D4"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6A5FBB06"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7596BA2E"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32717138"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45114A95"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43671CC8"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6CA869B"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439AE9E5"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290BDE1E" w14:textId="77777777" w:rsidR="00FA53CA" w:rsidRPr="00D23345" w:rsidRDefault="00FA53CA" w:rsidP="00EB3D7A">
            <w:pPr>
              <w:shd w:val="clear" w:color="auto" w:fill="FFFFFF"/>
              <w:rPr>
                <w:rFonts w:eastAsia="Times New Roman" w:cs="Arial"/>
                <w:sz w:val="24"/>
                <w:szCs w:val="24"/>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4754FC44" w14:textId="77777777" w:rsidR="00FA53CA" w:rsidRPr="00D23345" w:rsidRDefault="00FA53CA" w:rsidP="00EB3D7A">
            <w:pPr>
              <w:shd w:val="clear" w:color="auto" w:fill="FFFFFF"/>
              <w:rPr>
                <w:rFonts w:eastAsia="Times New Roman" w:cs="Arial"/>
                <w:sz w:val="24"/>
                <w:szCs w:val="24"/>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225E8E9A" w14:textId="77777777" w:rsidR="00FA53CA" w:rsidRPr="00D23345" w:rsidRDefault="00FA53CA" w:rsidP="00EB3D7A">
            <w:pPr>
              <w:shd w:val="clear" w:color="auto" w:fill="FFFFFF"/>
              <w:rPr>
                <w:rFonts w:eastAsia="Times New Roman" w:cs="Arial"/>
                <w:sz w:val="24"/>
                <w:szCs w:val="24"/>
                <w:lang w:eastAsia="zh-CN"/>
              </w:rPr>
            </w:pPr>
          </w:p>
        </w:tc>
        <w:tc>
          <w:tcPr>
            <w:tcW w:w="1068" w:type="dxa"/>
            <w:gridSpan w:val="2"/>
            <w:vMerge w:val="restart"/>
            <w:tcBorders>
              <w:top w:val="single" w:sz="18" w:space="0" w:color="auto"/>
              <w:left w:val="single" w:sz="18" w:space="0" w:color="auto"/>
              <w:right w:val="single" w:sz="18" w:space="0" w:color="auto"/>
            </w:tcBorders>
          </w:tcPr>
          <w:p w14:paraId="209171E1"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2DD20AD0" w14:textId="77777777" w:rsidTr="00EB3D7A">
        <w:trPr>
          <w:trHeight w:val="187"/>
        </w:trPr>
        <w:tc>
          <w:tcPr>
            <w:tcW w:w="2089" w:type="dxa"/>
            <w:vMerge/>
            <w:tcBorders>
              <w:left w:val="single" w:sz="18" w:space="0" w:color="auto"/>
              <w:bottom w:val="single" w:sz="18" w:space="0" w:color="auto"/>
              <w:right w:val="single" w:sz="18" w:space="0" w:color="auto"/>
            </w:tcBorders>
          </w:tcPr>
          <w:p w14:paraId="229A8ED3"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1E65F611"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489DB39B"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65001B72"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5029D1F5"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6F689345"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19E6B428"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429A2033"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126D2333"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6DF58F92"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0091D538" w14:textId="77777777" w:rsidR="00FA53CA" w:rsidRPr="00D23345" w:rsidRDefault="00FA53CA" w:rsidP="00EB3D7A">
            <w:pPr>
              <w:shd w:val="clear" w:color="auto" w:fill="FFFFFF"/>
              <w:rPr>
                <w:rFonts w:eastAsia="Times New Roman" w:cs="Arial"/>
                <w:sz w:val="24"/>
                <w:szCs w:val="24"/>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75AD7E83" w14:textId="77777777" w:rsidR="00FA53CA" w:rsidRPr="00D23345" w:rsidRDefault="00FA53CA" w:rsidP="00EB3D7A">
            <w:pPr>
              <w:shd w:val="clear" w:color="auto" w:fill="FFFFFF"/>
              <w:rPr>
                <w:rFonts w:eastAsia="Times New Roman" w:cs="Arial"/>
                <w:sz w:val="24"/>
                <w:szCs w:val="24"/>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1BDB5823" w14:textId="77777777" w:rsidR="00FA53CA" w:rsidRPr="00D23345" w:rsidRDefault="00FA53CA" w:rsidP="00EB3D7A">
            <w:pPr>
              <w:shd w:val="clear" w:color="auto" w:fill="FFFFFF"/>
              <w:rPr>
                <w:rFonts w:eastAsia="Times New Roman" w:cs="Arial"/>
                <w:sz w:val="24"/>
                <w:szCs w:val="24"/>
                <w:lang w:eastAsia="zh-CN"/>
              </w:rPr>
            </w:pPr>
          </w:p>
        </w:tc>
        <w:tc>
          <w:tcPr>
            <w:tcW w:w="1068" w:type="dxa"/>
            <w:gridSpan w:val="2"/>
            <w:vMerge w:val="restart"/>
            <w:tcBorders>
              <w:top w:val="single" w:sz="18" w:space="0" w:color="auto"/>
              <w:left w:val="single" w:sz="18" w:space="0" w:color="auto"/>
              <w:right w:val="single" w:sz="18" w:space="0" w:color="auto"/>
            </w:tcBorders>
          </w:tcPr>
          <w:p w14:paraId="48D0EEFC"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D005B27" w14:textId="77777777" w:rsidTr="00EB3D7A">
        <w:trPr>
          <w:trHeight w:val="187"/>
        </w:trPr>
        <w:tc>
          <w:tcPr>
            <w:tcW w:w="2089" w:type="dxa"/>
            <w:vMerge/>
            <w:tcBorders>
              <w:left w:val="single" w:sz="18" w:space="0" w:color="auto"/>
              <w:bottom w:val="single" w:sz="18" w:space="0" w:color="auto"/>
              <w:right w:val="single" w:sz="18" w:space="0" w:color="auto"/>
            </w:tcBorders>
          </w:tcPr>
          <w:p w14:paraId="7FEC1358"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1EAF2389"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3FF30F51"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6A9F7A61"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0326C0EC"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00C3BD82"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7049D84D"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5BFBFC06"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423F7DF"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41B5D35D"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777A7BB6" w14:textId="77777777" w:rsidR="00FA53CA" w:rsidRPr="00D23345" w:rsidRDefault="00FA53CA" w:rsidP="00EB3D7A">
            <w:pPr>
              <w:shd w:val="clear" w:color="auto" w:fill="FFFFFF"/>
              <w:rPr>
                <w:rFonts w:eastAsia="Times New Roman" w:cs="Arial"/>
                <w:sz w:val="24"/>
                <w:szCs w:val="24"/>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30E8E8A8" w14:textId="77777777" w:rsidR="00FA53CA" w:rsidRPr="00D23345" w:rsidRDefault="00FA53CA" w:rsidP="00EB3D7A">
            <w:pPr>
              <w:shd w:val="clear" w:color="auto" w:fill="FFFFFF"/>
              <w:rPr>
                <w:rFonts w:eastAsia="Times New Roman" w:cs="Arial"/>
                <w:sz w:val="24"/>
                <w:szCs w:val="24"/>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72325277" w14:textId="77777777" w:rsidR="00FA53CA" w:rsidRPr="00D23345" w:rsidRDefault="00FA53CA" w:rsidP="00EB3D7A">
            <w:pPr>
              <w:shd w:val="clear" w:color="auto" w:fill="FFFFFF"/>
              <w:rPr>
                <w:rFonts w:eastAsia="Times New Roman" w:cs="Arial"/>
                <w:sz w:val="24"/>
                <w:szCs w:val="24"/>
                <w:lang w:eastAsia="zh-CN"/>
              </w:rPr>
            </w:pPr>
          </w:p>
        </w:tc>
        <w:tc>
          <w:tcPr>
            <w:tcW w:w="1068" w:type="dxa"/>
            <w:gridSpan w:val="2"/>
            <w:vMerge w:val="restart"/>
            <w:tcBorders>
              <w:top w:val="single" w:sz="18" w:space="0" w:color="auto"/>
              <w:left w:val="single" w:sz="18" w:space="0" w:color="auto"/>
              <w:right w:val="single" w:sz="18" w:space="0" w:color="auto"/>
            </w:tcBorders>
          </w:tcPr>
          <w:p w14:paraId="0F928C7B"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21C9D53E" w14:textId="77777777" w:rsidTr="00EB3D7A">
        <w:trPr>
          <w:trHeight w:val="187"/>
        </w:trPr>
        <w:tc>
          <w:tcPr>
            <w:tcW w:w="2089" w:type="dxa"/>
            <w:vMerge/>
            <w:tcBorders>
              <w:left w:val="single" w:sz="18" w:space="0" w:color="auto"/>
              <w:bottom w:val="single" w:sz="18" w:space="0" w:color="auto"/>
              <w:right w:val="single" w:sz="18" w:space="0" w:color="auto"/>
            </w:tcBorders>
          </w:tcPr>
          <w:p w14:paraId="72E8C76D"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6737A13F"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5C31E971"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01D5820D"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76EAD2B5"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29A26D7B"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574EDEAD"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07C16845"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8BB8D87"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57066B83"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2C575F13" w14:textId="77777777" w:rsidR="00FA53CA" w:rsidRPr="00D23345" w:rsidRDefault="00FA53CA" w:rsidP="00EB3D7A">
            <w:pPr>
              <w:shd w:val="clear" w:color="auto" w:fill="FFFFFF"/>
              <w:rPr>
                <w:rFonts w:eastAsia="Times New Roman" w:cs="Arial"/>
                <w:sz w:val="24"/>
                <w:szCs w:val="24"/>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2EE7379E" w14:textId="77777777" w:rsidR="00FA53CA" w:rsidRPr="00D23345" w:rsidRDefault="00FA53CA" w:rsidP="00EB3D7A">
            <w:pPr>
              <w:shd w:val="clear" w:color="auto" w:fill="FFFFFF"/>
              <w:rPr>
                <w:rFonts w:eastAsia="Times New Roman" w:cs="Arial"/>
                <w:sz w:val="24"/>
                <w:szCs w:val="24"/>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774D6876" w14:textId="77777777" w:rsidR="00FA53CA" w:rsidRPr="00D23345" w:rsidRDefault="00FA53CA" w:rsidP="00EB3D7A">
            <w:pPr>
              <w:shd w:val="clear" w:color="auto" w:fill="FFFFFF"/>
              <w:rPr>
                <w:rFonts w:eastAsia="Times New Roman" w:cs="Arial"/>
                <w:sz w:val="24"/>
                <w:szCs w:val="24"/>
                <w:lang w:eastAsia="zh-CN"/>
              </w:rPr>
            </w:pPr>
          </w:p>
        </w:tc>
        <w:tc>
          <w:tcPr>
            <w:tcW w:w="1068" w:type="dxa"/>
            <w:gridSpan w:val="2"/>
            <w:vMerge w:val="restart"/>
            <w:tcBorders>
              <w:top w:val="single" w:sz="18" w:space="0" w:color="auto"/>
              <w:left w:val="single" w:sz="18" w:space="0" w:color="auto"/>
              <w:right w:val="single" w:sz="18" w:space="0" w:color="auto"/>
            </w:tcBorders>
          </w:tcPr>
          <w:p w14:paraId="6FAD5C51"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F221716" w14:textId="77777777" w:rsidTr="00EB3D7A">
        <w:trPr>
          <w:trHeight w:val="187"/>
        </w:trPr>
        <w:tc>
          <w:tcPr>
            <w:tcW w:w="2089" w:type="dxa"/>
            <w:vMerge/>
            <w:tcBorders>
              <w:left w:val="single" w:sz="18" w:space="0" w:color="auto"/>
              <w:bottom w:val="single" w:sz="18" w:space="0" w:color="auto"/>
              <w:right w:val="single" w:sz="18" w:space="0" w:color="auto"/>
            </w:tcBorders>
          </w:tcPr>
          <w:p w14:paraId="7E3168DA"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48907A37"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69AD761B"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3E98D9C0"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08E682D4"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0E35BDF5"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3EC529A9"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2CDC0114"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069880F1" w14:textId="77777777" w:rsidTr="00EB3D7A">
        <w:trPr>
          <w:trHeight w:val="188"/>
        </w:trPr>
        <w:tc>
          <w:tcPr>
            <w:tcW w:w="2089" w:type="dxa"/>
            <w:vMerge w:val="restart"/>
            <w:tcBorders>
              <w:top w:val="single" w:sz="18" w:space="0" w:color="auto"/>
              <w:left w:val="single" w:sz="18" w:space="0" w:color="auto"/>
              <w:right w:val="single" w:sz="18" w:space="0" w:color="auto"/>
            </w:tcBorders>
          </w:tcPr>
          <w:p w14:paraId="29DC7106"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2335" w:type="dxa"/>
            <w:gridSpan w:val="3"/>
            <w:tcBorders>
              <w:top w:val="single" w:sz="18" w:space="0" w:color="auto"/>
              <w:left w:val="single" w:sz="18" w:space="0" w:color="auto"/>
              <w:bottom w:val="single" w:sz="18" w:space="0" w:color="auto"/>
              <w:right w:val="single" w:sz="18" w:space="0" w:color="auto"/>
            </w:tcBorders>
          </w:tcPr>
          <w:p w14:paraId="08E8B858" w14:textId="77777777" w:rsidR="00FA53CA" w:rsidRPr="00D23345" w:rsidRDefault="00FA53CA" w:rsidP="00EB3D7A">
            <w:pPr>
              <w:shd w:val="clear" w:color="auto" w:fill="FFFFFF"/>
              <w:rPr>
                <w:rFonts w:eastAsia="Times New Roman" w:cs="Arial"/>
                <w:sz w:val="24"/>
                <w:szCs w:val="24"/>
                <w:lang w:eastAsia="zh-CN"/>
              </w:rPr>
            </w:pPr>
          </w:p>
        </w:tc>
        <w:tc>
          <w:tcPr>
            <w:tcW w:w="2874" w:type="dxa"/>
            <w:gridSpan w:val="2"/>
            <w:tcBorders>
              <w:top w:val="single" w:sz="18" w:space="0" w:color="auto"/>
              <w:left w:val="single" w:sz="18" w:space="0" w:color="auto"/>
              <w:bottom w:val="single" w:sz="18" w:space="0" w:color="auto"/>
              <w:right w:val="single" w:sz="18" w:space="0" w:color="auto"/>
            </w:tcBorders>
          </w:tcPr>
          <w:p w14:paraId="62F4AE2E" w14:textId="77777777" w:rsidR="00FA53CA" w:rsidRPr="00D23345" w:rsidRDefault="00FA53CA" w:rsidP="00EB3D7A">
            <w:pPr>
              <w:shd w:val="clear" w:color="auto" w:fill="FFFFFF"/>
              <w:rPr>
                <w:rFonts w:eastAsia="Times New Roman" w:cs="Arial"/>
                <w:sz w:val="24"/>
                <w:szCs w:val="24"/>
                <w:lang w:eastAsia="zh-CN"/>
              </w:rPr>
            </w:pPr>
          </w:p>
        </w:tc>
        <w:tc>
          <w:tcPr>
            <w:tcW w:w="2316" w:type="dxa"/>
            <w:gridSpan w:val="3"/>
            <w:tcBorders>
              <w:top w:val="single" w:sz="18" w:space="0" w:color="auto"/>
              <w:left w:val="single" w:sz="18" w:space="0" w:color="auto"/>
              <w:bottom w:val="single" w:sz="18" w:space="0" w:color="auto"/>
              <w:right w:val="single" w:sz="18" w:space="0" w:color="auto"/>
            </w:tcBorders>
          </w:tcPr>
          <w:p w14:paraId="5FCB0CFA" w14:textId="77777777" w:rsidR="00FA53CA" w:rsidRPr="00D23345" w:rsidRDefault="00FA53CA" w:rsidP="00EB3D7A">
            <w:pPr>
              <w:shd w:val="clear" w:color="auto" w:fill="FFFFFF"/>
              <w:rPr>
                <w:rFonts w:eastAsia="Times New Roman" w:cs="Arial"/>
                <w:sz w:val="24"/>
                <w:szCs w:val="24"/>
                <w:lang w:eastAsia="zh-CN"/>
              </w:rPr>
            </w:pPr>
          </w:p>
        </w:tc>
        <w:tc>
          <w:tcPr>
            <w:tcW w:w="1068" w:type="dxa"/>
            <w:gridSpan w:val="2"/>
            <w:vMerge w:val="restart"/>
            <w:tcBorders>
              <w:top w:val="single" w:sz="18" w:space="0" w:color="auto"/>
              <w:left w:val="single" w:sz="18" w:space="0" w:color="auto"/>
              <w:right w:val="single" w:sz="18" w:space="0" w:color="auto"/>
            </w:tcBorders>
          </w:tcPr>
          <w:p w14:paraId="0BBDACBD"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32DEE03C" w14:textId="77777777" w:rsidTr="00EB3D7A">
        <w:trPr>
          <w:trHeight w:val="187"/>
        </w:trPr>
        <w:tc>
          <w:tcPr>
            <w:tcW w:w="2089" w:type="dxa"/>
            <w:vMerge/>
            <w:tcBorders>
              <w:left w:val="single" w:sz="18" w:space="0" w:color="auto"/>
              <w:bottom w:val="single" w:sz="18" w:space="0" w:color="auto"/>
              <w:right w:val="single" w:sz="18" w:space="0" w:color="auto"/>
            </w:tcBorders>
          </w:tcPr>
          <w:p w14:paraId="23974C75" w14:textId="77777777" w:rsidR="00FA53CA" w:rsidRPr="00D23345" w:rsidRDefault="00FA53CA" w:rsidP="00EB3D7A">
            <w:pPr>
              <w:shd w:val="clear" w:color="auto" w:fill="FFFFFF"/>
              <w:spacing w:line="276" w:lineRule="auto"/>
              <w:rPr>
                <w:rFonts w:eastAsia="Times New Roman" w:cs="Arial"/>
                <w:b/>
                <w:sz w:val="28"/>
                <w:szCs w:val="28"/>
                <w:lang w:eastAsia="zh-CN"/>
              </w:rPr>
            </w:pPr>
          </w:p>
        </w:tc>
        <w:tc>
          <w:tcPr>
            <w:tcW w:w="883" w:type="dxa"/>
            <w:tcBorders>
              <w:top w:val="single" w:sz="18" w:space="0" w:color="auto"/>
              <w:left w:val="single" w:sz="18" w:space="0" w:color="auto"/>
              <w:bottom w:val="single" w:sz="18" w:space="0" w:color="auto"/>
              <w:right w:val="single" w:sz="18" w:space="0" w:color="auto"/>
            </w:tcBorders>
          </w:tcPr>
          <w:p w14:paraId="7E5CF31A"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452" w:type="dxa"/>
            <w:gridSpan w:val="2"/>
            <w:tcBorders>
              <w:top w:val="single" w:sz="18" w:space="0" w:color="auto"/>
              <w:left w:val="single" w:sz="18" w:space="0" w:color="auto"/>
              <w:bottom w:val="single" w:sz="18" w:space="0" w:color="auto"/>
              <w:right w:val="single" w:sz="18" w:space="0" w:color="auto"/>
            </w:tcBorders>
          </w:tcPr>
          <w:p w14:paraId="4EE71B0A" w14:textId="77777777" w:rsidR="00FA53CA" w:rsidRPr="00D23345" w:rsidRDefault="00FA53CA" w:rsidP="00EB3D7A">
            <w:pPr>
              <w:shd w:val="clear" w:color="auto" w:fill="FFFFFF"/>
              <w:rPr>
                <w:rFonts w:eastAsia="Times New Roman" w:cs="Arial"/>
                <w:sz w:val="24"/>
                <w:szCs w:val="24"/>
                <w:lang w:eastAsia="zh-CN"/>
              </w:rPr>
            </w:pPr>
          </w:p>
        </w:tc>
        <w:tc>
          <w:tcPr>
            <w:tcW w:w="993" w:type="dxa"/>
            <w:tcBorders>
              <w:top w:val="single" w:sz="18" w:space="0" w:color="auto"/>
              <w:left w:val="single" w:sz="18" w:space="0" w:color="auto"/>
              <w:bottom w:val="single" w:sz="18" w:space="0" w:color="auto"/>
              <w:right w:val="single" w:sz="18" w:space="0" w:color="auto"/>
            </w:tcBorders>
          </w:tcPr>
          <w:p w14:paraId="13052C5F"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881" w:type="dxa"/>
            <w:tcBorders>
              <w:top w:val="single" w:sz="18" w:space="0" w:color="auto"/>
              <w:left w:val="single" w:sz="18" w:space="0" w:color="auto"/>
              <w:bottom w:val="single" w:sz="18" w:space="0" w:color="auto"/>
              <w:right w:val="single" w:sz="18" w:space="0" w:color="auto"/>
            </w:tcBorders>
          </w:tcPr>
          <w:p w14:paraId="4883F4E7" w14:textId="77777777" w:rsidR="00FA53CA" w:rsidRPr="00D23345" w:rsidRDefault="00FA53CA" w:rsidP="00EB3D7A">
            <w:pPr>
              <w:shd w:val="clear" w:color="auto" w:fill="FFFFFF"/>
              <w:rPr>
                <w:rFonts w:eastAsia="Times New Roman" w:cs="Arial"/>
                <w:sz w:val="24"/>
                <w:szCs w:val="24"/>
                <w:lang w:eastAsia="zh-CN"/>
              </w:rPr>
            </w:pPr>
          </w:p>
        </w:tc>
        <w:tc>
          <w:tcPr>
            <w:tcW w:w="993" w:type="dxa"/>
            <w:gridSpan w:val="2"/>
            <w:tcBorders>
              <w:top w:val="single" w:sz="18" w:space="0" w:color="auto"/>
              <w:left w:val="single" w:sz="18" w:space="0" w:color="auto"/>
              <w:bottom w:val="single" w:sz="18" w:space="0" w:color="auto"/>
              <w:right w:val="single" w:sz="18" w:space="0" w:color="auto"/>
            </w:tcBorders>
          </w:tcPr>
          <w:p w14:paraId="09572B32" w14:textId="77777777" w:rsidR="00FA53CA" w:rsidRPr="00D23345" w:rsidRDefault="00FA53CA" w:rsidP="00EB3D7A">
            <w:pPr>
              <w:shd w:val="clear" w:color="auto" w:fill="FFFFFF"/>
              <w:rPr>
                <w:rFonts w:eastAsia="Times New Roman" w:cs="Arial"/>
                <w:sz w:val="24"/>
                <w:szCs w:val="24"/>
                <w:lang w:eastAsia="zh-CN"/>
              </w:rPr>
            </w:pPr>
            <w:r w:rsidRPr="00D23345">
              <w:rPr>
                <w:rFonts w:eastAsia="Times New Roman" w:cs="Arial"/>
                <w:sz w:val="24"/>
                <w:szCs w:val="24"/>
                <w:lang w:eastAsia="zh-CN"/>
              </w:rPr>
              <w:t>Time?</w:t>
            </w:r>
          </w:p>
        </w:tc>
        <w:tc>
          <w:tcPr>
            <w:tcW w:w="1323" w:type="dxa"/>
            <w:tcBorders>
              <w:top w:val="single" w:sz="18" w:space="0" w:color="auto"/>
              <w:left w:val="single" w:sz="18" w:space="0" w:color="auto"/>
              <w:bottom w:val="single" w:sz="18" w:space="0" w:color="auto"/>
              <w:right w:val="single" w:sz="18" w:space="0" w:color="auto"/>
            </w:tcBorders>
          </w:tcPr>
          <w:p w14:paraId="7020D881" w14:textId="77777777" w:rsidR="00FA53CA" w:rsidRPr="00D23345" w:rsidRDefault="00FA53CA" w:rsidP="00EB3D7A">
            <w:pPr>
              <w:shd w:val="clear" w:color="auto" w:fill="FFFFFF"/>
              <w:spacing w:line="276" w:lineRule="auto"/>
              <w:rPr>
                <w:rFonts w:eastAsia="Times New Roman" w:cs="Arial"/>
                <w:sz w:val="28"/>
                <w:szCs w:val="28"/>
                <w:lang w:eastAsia="zh-CN"/>
              </w:rPr>
            </w:pPr>
          </w:p>
        </w:tc>
        <w:tc>
          <w:tcPr>
            <w:tcW w:w="1068" w:type="dxa"/>
            <w:gridSpan w:val="2"/>
            <w:vMerge/>
            <w:tcBorders>
              <w:left w:val="single" w:sz="18" w:space="0" w:color="auto"/>
              <w:bottom w:val="single" w:sz="18" w:space="0" w:color="auto"/>
              <w:right w:val="single" w:sz="18" w:space="0" w:color="auto"/>
            </w:tcBorders>
          </w:tcPr>
          <w:p w14:paraId="371EC7AC"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4BCF6039" w14:textId="77777777" w:rsidTr="00EB3D7A">
        <w:tc>
          <w:tcPr>
            <w:tcW w:w="10682" w:type="dxa"/>
            <w:gridSpan w:val="11"/>
            <w:tcBorders>
              <w:top w:val="single" w:sz="18" w:space="0" w:color="auto"/>
              <w:left w:val="single" w:sz="18" w:space="0" w:color="auto"/>
              <w:bottom w:val="single" w:sz="18" w:space="0" w:color="auto"/>
              <w:right w:val="single" w:sz="18" w:space="0" w:color="auto"/>
            </w:tcBorders>
          </w:tcPr>
          <w:p w14:paraId="2B4D33F7" w14:textId="77777777"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 xml:space="preserve">Any others? Please document the treatments and who ordered them below </w:t>
            </w:r>
          </w:p>
        </w:tc>
      </w:tr>
      <w:tr w:rsidR="00FA53CA" w:rsidRPr="00D23345" w14:paraId="4E8E897C" w14:textId="77777777" w:rsidTr="00EB3D7A">
        <w:tc>
          <w:tcPr>
            <w:tcW w:w="10682" w:type="dxa"/>
            <w:gridSpan w:val="11"/>
            <w:tcBorders>
              <w:top w:val="single" w:sz="18" w:space="0" w:color="auto"/>
              <w:left w:val="single" w:sz="18" w:space="0" w:color="auto"/>
              <w:bottom w:val="single" w:sz="18" w:space="0" w:color="auto"/>
              <w:right w:val="single" w:sz="18" w:space="0" w:color="auto"/>
            </w:tcBorders>
          </w:tcPr>
          <w:p w14:paraId="6DAB4E36" w14:textId="77777777" w:rsidR="00FA53CA" w:rsidRPr="00D23345" w:rsidRDefault="00FA53CA" w:rsidP="00EB3D7A">
            <w:pPr>
              <w:shd w:val="clear" w:color="auto" w:fill="FFFFFF"/>
              <w:spacing w:line="276" w:lineRule="auto"/>
              <w:rPr>
                <w:rFonts w:eastAsia="Times New Roman" w:cs="Arial"/>
                <w:i/>
                <w:iCs/>
                <w:sz w:val="28"/>
                <w:szCs w:val="28"/>
                <w:lang w:eastAsia="zh-CN"/>
              </w:rPr>
            </w:pPr>
          </w:p>
          <w:p w14:paraId="54D816C4" w14:textId="77777777" w:rsidR="00FA53CA" w:rsidRPr="00D23345" w:rsidRDefault="00FA53CA" w:rsidP="00EB3D7A">
            <w:pPr>
              <w:shd w:val="clear" w:color="auto" w:fill="FFFFFF"/>
              <w:spacing w:line="276" w:lineRule="auto"/>
              <w:rPr>
                <w:rFonts w:eastAsia="Times New Roman" w:cs="Arial"/>
                <w:i/>
                <w:iCs/>
                <w:sz w:val="28"/>
                <w:szCs w:val="28"/>
                <w:lang w:eastAsia="zh-CN"/>
              </w:rPr>
            </w:pPr>
          </w:p>
          <w:p w14:paraId="00EE3C5E" w14:textId="77777777" w:rsidR="00FA53CA" w:rsidRPr="00D23345" w:rsidRDefault="00FA53CA" w:rsidP="00EB3D7A">
            <w:pPr>
              <w:shd w:val="clear" w:color="auto" w:fill="FFFFFF"/>
              <w:spacing w:line="276" w:lineRule="auto"/>
              <w:rPr>
                <w:rFonts w:eastAsia="Times New Roman" w:cs="Arial"/>
                <w:i/>
                <w:iCs/>
                <w:sz w:val="28"/>
                <w:szCs w:val="28"/>
                <w:lang w:eastAsia="zh-CN"/>
              </w:rPr>
            </w:pPr>
          </w:p>
        </w:tc>
      </w:tr>
      <w:tr w:rsidR="00FA53CA" w:rsidRPr="00D23345" w14:paraId="421030AD" w14:textId="77777777" w:rsidTr="00EB3D7A">
        <w:tblPrEx>
          <w:tblBorders>
            <w:top w:val="none" w:sz="0" w:space="0" w:color="auto"/>
            <w:left w:val="none" w:sz="0" w:space="0" w:color="auto"/>
            <w:bottom w:val="none" w:sz="0" w:space="0" w:color="auto"/>
            <w:right w:val="none" w:sz="0" w:space="0" w:color="auto"/>
          </w:tblBorders>
        </w:tblPrEx>
        <w:trPr>
          <w:gridAfter w:val="1"/>
          <w:wAfter w:w="192" w:type="dxa"/>
        </w:trPr>
        <w:tc>
          <w:tcPr>
            <w:tcW w:w="10490" w:type="dxa"/>
            <w:gridSpan w:val="10"/>
            <w:tcBorders>
              <w:bottom w:val="single" w:sz="18" w:space="0" w:color="auto"/>
            </w:tcBorders>
          </w:tcPr>
          <w:p w14:paraId="4D3D41C0"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lastRenderedPageBreak/>
              <w:t>19. Was there any written evidence that the treating doctor discussed any aspect of patient assessment/management with another (or more) senior ED or a specialist clinician?</w:t>
            </w:r>
          </w:p>
        </w:tc>
      </w:tr>
      <w:tr w:rsidR="00FA53CA" w:rsidRPr="00D23345" w14:paraId="0070DA50" w14:textId="77777777" w:rsidTr="00EB3D7A">
        <w:tblPrEx>
          <w:tblBorders>
            <w:top w:val="none" w:sz="0" w:space="0" w:color="auto"/>
            <w:left w:val="none" w:sz="0" w:space="0" w:color="auto"/>
            <w:bottom w:val="none" w:sz="0" w:space="0" w:color="auto"/>
            <w:right w:val="none" w:sz="0" w:space="0" w:color="auto"/>
          </w:tblBorders>
        </w:tblPrEx>
        <w:trPr>
          <w:gridAfter w:val="1"/>
          <w:wAfter w:w="192" w:type="dxa"/>
        </w:trPr>
        <w:tc>
          <w:tcPr>
            <w:tcW w:w="4361" w:type="dxa"/>
            <w:gridSpan w:val="3"/>
            <w:tcBorders>
              <w:top w:val="single" w:sz="18" w:space="0" w:color="auto"/>
              <w:left w:val="single" w:sz="18" w:space="0" w:color="auto"/>
              <w:bottom w:val="single" w:sz="18" w:space="0" w:color="auto"/>
              <w:right w:val="single" w:sz="18" w:space="0" w:color="auto"/>
            </w:tcBorders>
          </w:tcPr>
          <w:p w14:paraId="02283318"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Discussed tests/investigations</w:t>
            </w:r>
          </w:p>
        </w:tc>
        <w:tc>
          <w:tcPr>
            <w:tcW w:w="3260" w:type="dxa"/>
            <w:gridSpan w:val="4"/>
            <w:tcBorders>
              <w:top w:val="single" w:sz="18" w:space="0" w:color="auto"/>
              <w:left w:val="single" w:sz="18" w:space="0" w:color="auto"/>
              <w:bottom w:val="single" w:sz="18" w:space="0" w:color="auto"/>
              <w:right w:val="single" w:sz="18" w:space="0" w:color="auto"/>
            </w:tcBorders>
          </w:tcPr>
          <w:p w14:paraId="5B3CD5D1"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Discussed treatments</w:t>
            </w:r>
          </w:p>
        </w:tc>
        <w:tc>
          <w:tcPr>
            <w:tcW w:w="2869" w:type="dxa"/>
            <w:gridSpan w:val="3"/>
            <w:tcBorders>
              <w:top w:val="single" w:sz="18" w:space="0" w:color="auto"/>
              <w:left w:val="single" w:sz="18" w:space="0" w:color="auto"/>
              <w:bottom w:val="single" w:sz="18" w:space="0" w:color="auto"/>
              <w:right w:val="single" w:sz="18" w:space="0" w:color="auto"/>
            </w:tcBorders>
          </w:tcPr>
          <w:p w14:paraId="47E39250"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Neither</w:t>
            </w:r>
          </w:p>
        </w:tc>
      </w:tr>
      <w:tr w:rsidR="00FA53CA" w:rsidRPr="00D23345" w14:paraId="59C7E1FF" w14:textId="77777777" w:rsidTr="00EB3D7A">
        <w:tblPrEx>
          <w:tblBorders>
            <w:top w:val="none" w:sz="0" w:space="0" w:color="auto"/>
            <w:left w:val="none" w:sz="0" w:space="0" w:color="auto"/>
            <w:bottom w:val="none" w:sz="0" w:space="0" w:color="auto"/>
            <w:right w:val="none" w:sz="0" w:space="0" w:color="auto"/>
          </w:tblBorders>
        </w:tblPrEx>
        <w:trPr>
          <w:gridAfter w:val="1"/>
          <w:wAfter w:w="192" w:type="dxa"/>
        </w:trPr>
        <w:tc>
          <w:tcPr>
            <w:tcW w:w="4361" w:type="dxa"/>
            <w:gridSpan w:val="3"/>
            <w:tcBorders>
              <w:top w:val="single" w:sz="18" w:space="0" w:color="auto"/>
              <w:left w:val="single" w:sz="18" w:space="0" w:color="auto"/>
              <w:bottom w:val="single" w:sz="18" w:space="0" w:color="auto"/>
              <w:right w:val="single" w:sz="18" w:space="0" w:color="auto"/>
            </w:tcBorders>
          </w:tcPr>
          <w:p w14:paraId="0473DAF9"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3260" w:type="dxa"/>
            <w:gridSpan w:val="4"/>
            <w:tcBorders>
              <w:top w:val="single" w:sz="18" w:space="0" w:color="auto"/>
              <w:left w:val="single" w:sz="18" w:space="0" w:color="auto"/>
              <w:bottom w:val="single" w:sz="18" w:space="0" w:color="auto"/>
              <w:right w:val="single" w:sz="18" w:space="0" w:color="auto"/>
            </w:tcBorders>
          </w:tcPr>
          <w:p w14:paraId="6BA446DE"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c>
          <w:tcPr>
            <w:tcW w:w="2869" w:type="dxa"/>
            <w:gridSpan w:val="3"/>
            <w:tcBorders>
              <w:top w:val="single" w:sz="18" w:space="0" w:color="auto"/>
              <w:left w:val="single" w:sz="18" w:space="0" w:color="auto"/>
              <w:bottom w:val="single" w:sz="18" w:space="0" w:color="auto"/>
              <w:right w:val="single" w:sz="18" w:space="0" w:color="auto"/>
            </w:tcBorders>
          </w:tcPr>
          <w:p w14:paraId="183F91C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2FC566DE" w14:textId="77777777" w:rsidTr="00EB3D7A">
        <w:tblPrEx>
          <w:tblBorders>
            <w:top w:val="none" w:sz="0" w:space="0" w:color="auto"/>
            <w:left w:val="none" w:sz="0" w:space="0" w:color="auto"/>
            <w:bottom w:val="none" w:sz="0" w:space="0" w:color="auto"/>
            <w:right w:val="none" w:sz="0" w:space="0" w:color="auto"/>
          </w:tblBorders>
        </w:tblPrEx>
        <w:trPr>
          <w:gridAfter w:val="1"/>
          <w:wAfter w:w="192" w:type="dxa"/>
        </w:trPr>
        <w:tc>
          <w:tcPr>
            <w:tcW w:w="7621" w:type="dxa"/>
            <w:gridSpan w:val="7"/>
            <w:tcBorders>
              <w:top w:val="single" w:sz="18" w:space="0" w:color="auto"/>
              <w:left w:val="single" w:sz="18" w:space="0" w:color="auto"/>
              <w:bottom w:val="single" w:sz="18" w:space="0" w:color="auto"/>
              <w:right w:val="single" w:sz="18" w:space="0" w:color="auto"/>
            </w:tcBorders>
          </w:tcPr>
          <w:p w14:paraId="6435CCA6" w14:textId="77777777" w:rsidR="00FA53CA" w:rsidRPr="00D23345" w:rsidRDefault="00FA53CA" w:rsidP="00EB3D7A">
            <w:pPr>
              <w:shd w:val="clear" w:color="auto" w:fill="FFFFFF"/>
              <w:spacing w:line="276" w:lineRule="auto"/>
              <w:rPr>
                <w:rFonts w:eastAsia="Times New Roman" w:cs="Arial"/>
                <w:sz w:val="28"/>
                <w:szCs w:val="28"/>
                <w:lang w:eastAsia="zh-CN"/>
              </w:rPr>
            </w:pPr>
            <w:r w:rsidRPr="00D23345">
              <w:rPr>
                <w:rFonts w:eastAsia="Times New Roman" w:cs="Arial"/>
                <w:b/>
                <w:i/>
                <w:sz w:val="28"/>
                <w:szCs w:val="28"/>
                <w:lang w:eastAsia="zh-CN"/>
              </w:rPr>
              <w:t xml:space="preserve">If discussed </w:t>
            </w:r>
            <w:proofErr w:type="gramStart"/>
            <w:r w:rsidRPr="00D23345">
              <w:rPr>
                <w:rFonts w:eastAsia="Times New Roman" w:cs="Arial"/>
                <w:b/>
                <w:i/>
                <w:sz w:val="28"/>
                <w:szCs w:val="28"/>
                <w:lang w:eastAsia="zh-CN"/>
              </w:rPr>
              <w:t>either -</w:t>
            </w:r>
            <w:proofErr w:type="gramEnd"/>
            <w:r w:rsidRPr="00D23345">
              <w:rPr>
                <w:rFonts w:eastAsia="Times New Roman" w:cs="Arial"/>
                <w:b/>
                <w:i/>
                <w:sz w:val="28"/>
                <w:szCs w:val="28"/>
                <w:lang w:eastAsia="zh-CN"/>
              </w:rPr>
              <w:t xml:space="preserve"> what was written? And where?</w:t>
            </w:r>
          </w:p>
        </w:tc>
        <w:tc>
          <w:tcPr>
            <w:tcW w:w="2869" w:type="dxa"/>
            <w:gridSpan w:val="3"/>
            <w:tcBorders>
              <w:top w:val="single" w:sz="18" w:space="0" w:color="auto"/>
              <w:left w:val="single" w:sz="18" w:space="0" w:color="auto"/>
            </w:tcBorders>
          </w:tcPr>
          <w:p w14:paraId="7EF8F469"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0924BAC4" w14:textId="77777777" w:rsidTr="00EB3D7A">
        <w:tblPrEx>
          <w:tblBorders>
            <w:top w:val="none" w:sz="0" w:space="0" w:color="auto"/>
            <w:left w:val="none" w:sz="0" w:space="0" w:color="auto"/>
            <w:bottom w:val="none" w:sz="0" w:space="0" w:color="auto"/>
            <w:right w:val="none" w:sz="0" w:space="0" w:color="auto"/>
          </w:tblBorders>
        </w:tblPrEx>
        <w:trPr>
          <w:gridAfter w:val="1"/>
          <w:wAfter w:w="192" w:type="dxa"/>
          <w:trHeight w:val="766"/>
        </w:trPr>
        <w:tc>
          <w:tcPr>
            <w:tcW w:w="7621" w:type="dxa"/>
            <w:gridSpan w:val="7"/>
            <w:tcBorders>
              <w:top w:val="single" w:sz="18" w:space="0" w:color="auto"/>
              <w:left w:val="single" w:sz="18" w:space="0" w:color="auto"/>
              <w:bottom w:val="single" w:sz="18" w:space="0" w:color="auto"/>
              <w:right w:val="single" w:sz="18" w:space="0" w:color="auto"/>
            </w:tcBorders>
          </w:tcPr>
          <w:p w14:paraId="43081CE7" w14:textId="77777777" w:rsidR="00FA53CA" w:rsidRPr="00D23345" w:rsidRDefault="00FA53CA" w:rsidP="00EB3D7A">
            <w:pPr>
              <w:shd w:val="clear" w:color="auto" w:fill="FFFFFF"/>
              <w:spacing w:line="276" w:lineRule="auto"/>
              <w:jc w:val="center"/>
              <w:rPr>
                <w:rFonts w:eastAsia="Times New Roman" w:cs="Arial"/>
                <w:b/>
                <w:i/>
                <w:sz w:val="28"/>
                <w:szCs w:val="28"/>
                <w:lang w:eastAsia="zh-CN"/>
              </w:rPr>
            </w:pPr>
          </w:p>
        </w:tc>
        <w:tc>
          <w:tcPr>
            <w:tcW w:w="2869" w:type="dxa"/>
            <w:gridSpan w:val="3"/>
            <w:tcBorders>
              <w:left w:val="single" w:sz="18" w:space="0" w:color="auto"/>
            </w:tcBorders>
          </w:tcPr>
          <w:p w14:paraId="2949A3FC"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bl>
    <w:p w14:paraId="611D97DD"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Style w:val="TableGrid1"/>
        <w:tblW w:w="10466" w:type="dxa"/>
        <w:tblBorders>
          <w:insideH w:val="none" w:sz="0" w:space="0" w:color="auto"/>
          <w:insideV w:val="none" w:sz="0" w:space="0" w:color="auto"/>
        </w:tblBorders>
        <w:tblLook w:val="04A0" w:firstRow="1" w:lastRow="0" w:firstColumn="1" w:lastColumn="0" w:noHBand="0" w:noVBand="1"/>
      </w:tblPr>
      <w:tblGrid>
        <w:gridCol w:w="2616"/>
        <w:gridCol w:w="2617"/>
        <w:gridCol w:w="2616"/>
        <w:gridCol w:w="2617"/>
      </w:tblGrid>
      <w:tr w:rsidR="00FA53CA" w:rsidRPr="00D23345" w14:paraId="13789431" w14:textId="77777777" w:rsidTr="009A1401">
        <w:tc>
          <w:tcPr>
            <w:tcW w:w="10466" w:type="dxa"/>
            <w:gridSpan w:val="4"/>
            <w:tcBorders>
              <w:top w:val="nil"/>
              <w:left w:val="nil"/>
              <w:bottom w:val="single" w:sz="18" w:space="0" w:color="auto"/>
              <w:right w:val="nil"/>
            </w:tcBorders>
          </w:tcPr>
          <w:p w14:paraId="4757EEFF" w14:textId="77777777"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20. What was the patient’s presenting complaint(s)/problems?</w:t>
            </w:r>
          </w:p>
        </w:tc>
      </w:tr>
      <w:tr w:rsidR="00FA53CA" w:rsidRPr="00D23345" w14:paraId="1112A66E" w14:textId="77777777" w:rsidTr="009A1401">
        <w:trPr>
          <w:trHeight w:val="222"/>
        </w:trPr>
        <w:tc>
          <w:tcPr>
            <w:tcW w:w="10466" w:type="dxa"/>
            <w:gridSpan w:val="4"/>
            <w:tcBorders>
              <w:top w:val="single" w:sz="18" w:space="0" w:color="auto"/>
              <w:left w:val="single" w:sz="18" w:space="0" w:color="auto"/>
              <w:bottom w:val="single" w:sz="18" w:space="0" w:color="auto"/>
              <w:right w:val="single" w:sz="18" w:space="0" w:color="auto"/>
            </w:tcBorders>
          </w:tcPr>
          <w:p w14:paraId="13D9D054" w14:textId="77777777" w:rsidR="00FA53CA" w:rsidRDefault="00FA53CA" w:rsidP="00EB3D7A">
            <w:pPr>
              <w:shd w:val="clear" w:color="auto" w:fill="FFFFFF"/>
              <w:spacing w:line="276" w:lineRule="auto"/>
              <w:jc w:val="center"/>
              <w:rPr>
                <w:rFonts w:eastAsia="Times New Roman" w:cs="Arial"/>
                <w:sz w:val="28"/>
                <w:szCs w:val="28"/>
                <w:lang w:eastAsia="zh-CN"/>
              </w:rPr>
            </w:pPr>
          </w:p>
          <w:p w14:paraId="2619E6A8" w14:textId="77777777" w:rsidR="00FA53CA" w:rsidRDefault="00FA53CA" w:rsidP="00EB3D7A">
            <w:pPr>
              <w:shd w:val="clear" w:color="auto" w:fill="FFFFFF"/>
              <w:spacing w:line="276" w:lineRule="auto"/>
              <w:jc w:val="center"/>
              <w:rPr>
                <w:rFonts w:eastAsia="Times New Roman" w:cs="Arial"/>
                <w:sz w:val="28"/>
                <w:szCs w:val="28"/>
                <w:lang w:eastAsia="zh-CN"/>
              </w:rPr>
            </w:pPr>
          </w:p>
          <w:p w14:paraId="4AB28117" w14:textId="77777777" w:rsidR="00FA53CA" w:rsidRDefault="00FA53CA" w:rsidP="00EB3D7A">
            <w:pPr>
              <w:shd w:val="clear" w:color="auto" w:fill="FFFFFF"/>
              <w:spacing w:line="276" w:lineRule="auto"/>
              <w:jc w:val="center"/>
              <w:rPr>
                <w:rFonts w:eastAsia="Times New Roman" w:cs="Arial"/>
                <w:sz w:val="28"/>
                <w:szCs w:val="28"/>
                <w:lang w:eastAsia="zh-CN"/>
              </w:rPr>
            </w:pPr>
          </w:p>
          <w:p w14:paraId="3D0F22D3"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p w14:paraId="08B7DFD5"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2EAD993F" w14:textId="77777777" w:rsidTr="009A1401">
        <w:tc>
          <w:tcPr>
            <w:tcW w:w="10466" w:type="dxa"/>
            <w:gridSpan w:val="4"/>
            <w:tcBorders>
              <w:top w:val="nil"/>
              <w:left w:val="nil"/>
              <w:bottom w:val="single" w:sz="18" w:space="0" w:color="auto"/>
              <w:right w:val="nil"/>
            </w:tcBorders>
          </w:tcPr>
          <w:p w14:paraId="13877858" w14:textId="77777777" w:rsidR="00FA53CA" w:rsidRPr="00D23345" w:rsidRDefault="00FA53CA" w:rsidP="00EB3D7A">
            <w:pPr>
              <w:shd w:val="clear" w:color="auto" w:fill="FFFFFF"/>
              <w:spacing w:line="276" w:lineRule="auto"/>
              <w:rPr>
                <w:rFonts w:eastAsia="Times New Roman" w:cs="Arial"/>
                <w:b/>
                <w:bCs/>
                <w:sz w:val="28"/>
                <w:szCs w:val="28"/>
                <w:lang w:eastAsia="zh-CN"/>
              </w:rPr>
            </w:pPr>
          </w:p>
          <w:p w14:paraId="4F208C27" w14:textId="6EC7ED22"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21. What was the primary diagnosis following assessment?</w:t>
            </w:r>
            <w:r w:rsidR="009A1401">
              <w:rPr>
                <w:rFonts w:eastAsia="Times New Roman" w:cs="Arial"/>
                <w:b/>
                <w:bCs/>
                <w:sz w:val="28"/>
                <w:szCs w:val="28"/>
                <w:lang w:eastAsia="zh-CN"/>
              </w:rPr>
              <w:t xml:space="preserve"> </w:t>
            </w:r>
          </w:p>
        </w:tc>
      </w:tr>
      <w:tr w:rsidR="00FA53CA" w:rsidRPr="00D23345" w14:paraId="3B5A1D9C" w14:textId="77777777" w:rsidTr="009A1401">
        <w:trPr>
          <w:trHeight w:val="923"/>
        </w:trPr>
        <w:tc>
          <w:tcPr>
            <w:tcW w:w="10466" w:type="dxa"/>
            <w:gridSpan w:val="4"/>
            <w:tcBorders>
              <w:top w:val="single" w:sz="18" w:space="0" w:color="auto"/>
              <w:left w:val="single" w:sz="18" w:space="0" w:color="auto"/>
              <w:bottom w:val="single" w:sz="18" w:space="0" w:color="auto"/>
              <w:right w:val="single" w:sz="18" w:space="0" w:color="auto"/>
            </w:tcBorders>
          </w:tcPr>
          <w:p w14:paraId="54DCE100"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p w14:paraId="7B9918D2"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9A1401" w:rsidRPr="00D23345" w14:paraId="0085F5C4" w14:textId="77777777" w:rsidTr="009A1401">
        <w:trPr>
          <w:trHeight w:val="458"/>
        </w:trPr>
        <w:tc>
          <w:tcPr>
            <w:tcW w:w="10466" w:type="dxa"/>
            <w:gridSpan w:val="4"/>
            <w:tcBorders>
              <w:top w:val="single" w:sz="18" w:space="0" w:color="auto"/>
              <w:left w:val="single" w:sz="18" w:space="0" w:color="auto"/>
              <w:bottom w:val="single" w:sz="18" w:space="0" w:color="auto"/>
              <w:right w:val="single" w:sz="18" w:space="0" w:color="auto"/>
            </w:tcBorders>
          </w:tcPr>
          <w:p w14:paraId="05E6C0FA" w14:textId="23AC7024" w:rsidR="009A1401" w:rsidRPr="009A1401" w:rsidRDefault="009A1401" w:rsidP="009A1401">
            <w:pPr>
              <w:shd w:val="clear" w:color="auto" w:fill="FFFFFF"/>
              <w:spacing w:line="276" w:lineRule="auto"/>
              <w:rPr>
                <w:rFonts w:eastAsia="Times New Roman" w:cs="Arial"/>
                <w:b/>
                <w:bCs/>
                <w:i/>
                <w:iCs/>
                <w:sz w:val="28"/>
                <w:szCs w:val="28"/>
                <w:lang w:eastAsia="zh-CN"/>
              </w:rPr>
            </w:pPr>
            <w:r w:rsidRPr="009A1401">
              <w:rPr>
                <w:rFonts w:eastAsia="Times New Roman" w:cs="Arial"/>
                <w:b/>
                <w:bCs/>
                <w:i/>
                <w:iCs/>
                <w:sz w:val="28"/>
                <w:szCs w:val="28"/>
                <w:lang w:eastAsia="zh-CN"/>
              </w:rPr>
              <w:t>Was this diagnosis ‘suspected’ or ‘confirmed’?</w:t>
            </w:r>
            <w:r w:rsidR="00524698">
              <w:rPr>
                <w:rFonts w:eastAsia="Times New Roman" w:cs="Arial"/>
                <w:b/>
                <w:bCs/>
                <w:i/>
                <w:iCs/>
                <w:sz w:val="28"/>
                <w:szCs w:val="28"/>
                <w:lang w:eastAsia="zh-CN"/>
              </w:rPr>
              <w:t xml:space="preserve"> (</w:t>
            </w:r>
            <w:proofErr w:type="gramStart"/>
            <w:r w:rsidR="00524698">
              <w:rPr>
                <w:rFonts w:eastAsia="Times New Roman" w:cs="Arial"/>
                <w:b/>
                <w:bCs/>
                <w:i/>
                <w:iCs/>
                <w:sz w:val="28"/>
                <w:szCs w:val="28"/>
                <w:lang w:eastAsia="zh-CN"/>
              </w:rPr>
              <w:t>please</w:t>
            </w:r>
            <w:proofErr w:type="gramEnd"/>
            <w:r w:rsidR="00524698">
              <w:rPr>
                <w:rFonts w:eastAsia="Times New Roman" w:cs="Arial"/>
                <w:b/>
                <w:bCs/>
                <w:i/>
                <w:iCs/>
                <w:sz w:val="28"/>
                <w:szCs w:val="28"/>
                <w:lang w:eastAsia="zh-CN"/>
              </w:rPr>
              <w:t xml:space="preserve"> tick)</w:t>
            </w:r>
          </w:p>
        </w:tc>
      </w:tr>
      <w:tr w:rsidR="009A1401" w:rsidRPr="00D23345" w14:paraId="54145D8E" w14:textId="77777777" w:rsidTr="004C0AC9">
        <w:trPr>
          <w:trHeight w:val="457"/>
        </w:trPr>
        <w:tc>
          <w:tcPr>
            <w:tcW w:w="2616" w:type="dxa"/>
            <w:tcBorders>
              <w:top w:val="single" w:sz="18" w:space="0" w:color="auto"/>
              <w:left w:val="single" w:sz="18" w:space="0" w:color="auto"/>
              <w:bottom w:val="single" w:sz="18" w:space="0" w:color="auto"/>
              <w:right w:val="single" w:sz="18" w:space="0" w:color="auto"/>
            </w:tcBorders>
          </w:tcPr>
          <w:p w14:paraId="3F679EC1" w14:textId="2356052B" w:rsidR="009A1401" w:rsidRPr="009A1401" w:rsidRDefault="009A1401" w:rsidP="009A1401">
            <w:pPr>
              <w:shd w:val="clear" w:color="auto" w:fill="FFFFFF"/>
              <w:spacing w:line="276" w:lineRule="auto"/>
              <w:jc w:val="center"/>
              <w:rPr>
                <w:rFonts w:eastAsia="Times New Roman" w:cs="Arial"/>
                <w:i/>
                <w:iCs/>
                <w:sz w:val="28"/>
                <w:szCs w:val="28"/>
                <w:lang w:eastAsia="zh-CN"/>
              </w:rPr>
            </w:pPr>
            <w:r w:rsidRPr="009A1401">
              <w:rPr>
                <w:rFonts w:eastAsia="Times New Roman" w:cs="Arial"/>
                <w:i/>
                <w:iCs/>
                <w:sz w:val="28"/>
                <w:szCs w:val="28"/>
                <w:lang w:eastAsia="zh-CN"/>
              </w:rPr>
              <w:t>‘suspected’</w:t>
            </w:r>
          </w:p>
        </w:tc>
        <w:tc>
          <w:tcPr>
            <w:tcW w:w="2617" w:type="dxa"/>
            <w:tcBorders>
              <w:top w:val="single" w:sz="18" w:space="0" w:color="auto"/>
              <w:left w:val="single" w:sz="18" w:space="0" w:color="auto"/>
              <w:bottom w:val="single" w:sz="18" w:space="0" w:color="auto"/>
              <w:right w:val="single" w:sz="18" w:space="0" w:color="auto"/>
            </w:tcBorders>
          </w:tcPr>
          <w:p w14:paraId="05423925" w14:textId="77777777" w:rsidR="009A1401" w:rsidRPr="009A1401" w:rsidRDefault="009A1401" w:rsidP="009A1401">
            <w:pPr>
              <w:shd w:val="clear" w:color="auto" w:fill="FFFFFF"/>
              <w:spacing w:line="276" w:lineRule="auto"/>
              <w:rPr>
                <w:rFonts w:eastAsia="Times New Roman" w:cs="Arial"/>
                <w:b/>
                <w:bCs/>
                <w:i/>
                <w:iCs/>
                <w:sz w:val="28"/>
                <w:szCs w:val="28"/>
                <w:lang w:eastAsia="zh-CN"/>
              </w:rPr>
            </w:pPr>
          </w:p>
        </w:tc>
        <w:tc>
          <w:tcPr>
            <w:tcW w:w="2616" w:type="dxa"/>
            <w:tcBorders>
              <w:top w:val="single" w:sz="18" w:space="0" w:color="auto"/>
              <w:left w:val="single" w:sz="18" w:space="0" w:color="auto"/>
              <w:bottom w:val="single" w:sz="18" w:space="0" w:color="auto"/>
              <w:right w:val="single" w:sz="18" w:space="0" w:color="auto"/>
            </w:tcBorders>
          </w:tcPr>
          <w:p w14:paraId="5896EA8D" w14:textId="7D25846B" w:rsidR="009A1401" w:rsidRPr="009A1401" w:rsidRDefault="009A1401" w:rsidP="009A1401">
            <w:pPr>
              <w:shd w:val="clear" w:color="auto" w:fill="FFFFFF"/>
              <w:spacing w:line="276" w:lineRule="auto"/>
              <w:jc w:val="center"/>
              <w:rPr>
                <w:rFonts w:eastAsia="Times New Roman" w:cs="Arial"/>
                <w:i/>
                <w:iCs/>
                <w:sz w:val="28"/>
                <w:szCs w:val="28"/>
                <w:lang w:eastAsia="zh-CN"/>
              </w:rPr>
            </w:pPr>
            <w:r w:rsidRPr="009A1401">
              <w:rPr>
                <w:rFonts w:eastAsia="Times New Roman" w:cs="Arial"/>
                <w:i/>
                <w:iCs/>
                <w:sz w:val="28"/>
                <w:szCs w:val="28"/>
                <w:lang w:eastAsia="zh-CN"/>
              </w:rPr>
              <w:t>‘confirmed’</w:t>
            </w:r>
          </w:p>
        </w:tc>
        <w:tc>
          <w:tcPr>
            <w:tcW w:w="2617" w:type="dxa"/>
            <w:tcBorders>
              <w:top w:val="single" w:sz="18" w:space="0" w:color="auto"/>
              <w:left w:val="single" w:sz="18" w:space="0" w:color="auto"/>
              <w:bottom w:val="single" w:sz="18" w:space="0" w:color="auto"/>
              <w:right w:val="single" w:sz="18" w:space="0" w:color="auto"/>
            </w:tcBorders>
          </w:tcPr>
          <w:p w14:paraId="07BF61B7" w14:textId="75E3CE20" w:rsidR="009A1401" w:rsidRPr="009A1401" w:rsidRDefault="009A1401" w:rsidP="009A1401">
            <w:pPr>
              <w:shd w:val="clear" w:color="auto" w:fill="FFFFFF"/>
              <w:spacing w:line="276" w:lineRule="auto"/>
              <w:rPr>
                <w:rFonts w:eastAsia="Times New Roman" w:cs="Arial"/>
                <w:b/>
                <w:bCs/>
                <w:i/>
                <w:iCs/>
                <w:sz w:val="28"/>
                <w:szCs w:val="28"/>
                <w:lang w:eastAsia="zh-CN"/>
              </w:rPr>
            </w:pPr>
          </w:p>
        </w:tc>
      </w:tr>
      <w:tr w:rsidR="00FA53CA" w:rsidRPr="00D23345" w14:paraId="1C26493B" w14:textId="77777777" w:rsidTr="009A1401">
        <w:trPr>
          <w:trHeight w:val="240"/>
        </w:trPr>
        <w:tc>
          <w:tcPr>
            <w:tcW w:w="10466" w:type="dxa"/>
            <w:gridSpan w:val="4"/>
            <w:tcBorders>
              <w:top w:val="single" w:sz="18" w:space="0" w:color="auto"/>
              <w:left w:val="single" w:sz="18" w:space="0" w:color="auto"/>
              <w:bottom w:val="single" w:sz="18" w:space="0" w:color="auto"/>
              <w:right w:val="single" w:sz="18" w:space="0" w:color="auto"/>
            </w:tcBorders>
          </w:tcPr>
          <w:p w14:paraId="0B2EC41D" w14:textId="77777777" w:rsidR="00FA53CA" w:rsidRPr="005377BF" w:rsidRDefault="00FA53CA" w:rsidP="00EB3D7A">
            <w:pPr>
              <w:shd w:val="clear" w:color="auto" w:fill="FFFFFF"/>
              <w:spacing w:line="276" w:lineRule="auto"/>
              <w:rPr>
                <w:rFonts w:eastAsia="Times New Roman" w:cs="Arial"/>
                <w:b/>
                <w:bCs/>
                <w:i/>
                <w:iCs/>
                <w:sz w:val="28"/>
                <w:szCs w:val="28"/>
                <w:lang w:eastAsia="zh-CN"/>
              </w:rPr>
            </w:pPr>
            <w:r w:rsidRPr="005377BF">
              <w:rPr>
                <w:rFonts w:eastAsia="Times New Roman" w:cs="Arial"/>
                <w:b/>
                <w:bCs/>
                <w:i/>
                <w:iCs/>
                <w:sz w:val="28"/>
                <w:szCs w:val="28"/>
                <w:lang w:eastAsia="zh-CN"/>
              </w:rPr>
              <w:t>Was this patient on any specific pathway? Please give details if so</w:t>
            </w:r>
            <w:r>
              <w:rPr>
                <w:rFonts w:eastAsia="Times New Roman" w:cs="Arial"/>
                <w:b/>
                <w:bCs/>
                <w:i/>
                <w:iCs/>
                <w:sz w:val="28"/>
                <w:szCs w:val="28"/>
                <w:lang w:eastAsia="zh-CN"/>
              </w:rPr>
              <w:t>…</w:t>
            </w:r>
          </w:p>
        </w:tc>
      </w:tr>
      <w:tr w:rsidR="00FA53CA" w:rsidRPr="00D23345" w14:paraId="365F7594" w14:textId="77777777" w:rsidTr="0051400D">
        <w:trPr>
          <w:trHeight w:val="615"/>
        </w:trPr>
        <w:tc>
          <w:tcPr>
            <w:tcW w:w="10466" w:type="dxa"/>
            <w:gridSpan w:val="4"/>
            <w:tcBorders>
              <w:top w:val="single" w:sz="18" w:space="0" w:color="auto"/>
              <w:left w:val="single" w:sz="18" w:space="0" w:color="auto"/>
              <w:bottom w:val="single" w:sz="18" w:space="0" w:color="auto"/>
              <w:right w:val="single" w:sz="18" w:space="0" w:color="auto"/>
            </w:tcBorders>
          </w:tcPr>
          <w:p w14:paraId="7877409B" w14:textId="77777777" w:rsidR="00FA53CA" w:rsidRDefault="00FA53CA" w:rsidP="00EB3D7A">
            <w:pPr>
              <w:shd w:val="clear" w:color="auto" w:fill="FFFFFF"/>
              <w:spacing w:line="276" w:lineRule="auto"/>
              <w:rPr>
                <w:rFonts w:eastAsia="Times New Roman" w:cs="Arial"/>
                <w:b/>
                <w:bCs/>
                <w:i/>
                <w:iCs/>
                <w:sz w:val="28"/>
                <w:szCs w:val="28"/>
                <w:lang w:eastAsia="zh-CN"/>
              </w:rPr>
            </w:pPr>
          </w:p>
          <w:p w14:paraId="11F67126" w14:textId="77777777" w:rsidR="00FA53CA" w:rsidRPr="005377BF" w:rsidRDefault="00FA53CA" w:rsidP="00EB3D7A">
            <w:pPr>
              <w:shd w:val="clear" w:color="auto" w:fill="FFFFFF"/>
              <w:spacing w:line="276" w:lineRule="auto"/>
              <w:rPr>
                <w:rFonts w:eastAsia="Times New Roman" w:cs="Arial"/>
                <w:b/>
                <w:bCs/>
                <w:i/>
                <w:iCs/>
                <w:sz w:val="28"/>
                <w:szCs w:val="28"/>
                <w:lang w:eastAsia="zh-CN"/>
              </w:rPr>
            </w:pPr>
          </w:p>
        </w:tc>
      </w:tr>
      <w:tr w:rsidR="0051400D" w:rsidRPr="00D23345" w14:paraId="309D0AFD" w14:textId="77777777" w:rsidTr="0051400D">
        <w:trPr>
          <w:trHeight w:val="318"/>
        </w:trPr>
        <w:tc>
          <w:tcPr>
            <w:tcW w:w="10466" w:type="dxa"/>
            <w:gridSpan w:val="4"/>
            <w:tcBorders>
              <w:top w:val="single" w:sz="18" w:space="0" w:color="auto"/>
              <w:left w:val="single" w:sz="18" w:space="0" w:color="auto"/>
              <w:bottom w:val="single" w:sz="18" w:space="0" w:color="auto"/>
              <w:right w:val="single" w:sz="18" w:space="0" w:color="auto"/>
            </w:tcBorders>
          </w:tcPr>
          <w:p w14:paraId="6F33C86E" w14:textId="73ADFBD4" w:rsidR="0051400D" w:rsidRDefault="0051400D" w:rsidP="00EB3D7A">
            <w:pPr>
              <w:shd w:val="clear" w:color="auto" w:fill="FFFFFF"/>
              <w:spacing w:line="276" w:lineRule="auto"/>
              <w:rPr>
                <w:rFonts w:eastAsia="Times New Roman" w:cs="Arial"/>
                <w:b/>
                <w:bCs/>
                <w:i/>
                <w:iCs/>
                <w:sz w:val="28"/>
                <w:szCs w:val="28"/>
                <w:lang w:eastAsia="zh-CN"/>
              </w:rPr>
            </w:pPr>
            <w:r>
              <w:rPr>
                <w:rFonts w:eastAsia="Times New Roman" w:cs="Arial"/>
                <w:b/>
                <w:bCs/>
                <w:i/>
                <w:iCs/>
                <w:sz w:val="28"/>
                <w:szCs w:val="28"/>
                <w:lang w:eastAsia="zh-CN"/>
              </w:rPr>
              <w:t>If admitted what were the final discharge diagnoses</w:t>
            </w:r>
            <w:r w:rsidR="008D5F29">
              <w:rPr>
                <w:rFonts w:eastAsia="Times New Roman" w:cs="Arial"/>
                <w:b/>
                <w:bCs/>
                <w:i/>
                <w:iCs/>
                <w:sz w:val="28"/>
                <w:szCs w:val="28"/>
                <w:lang w:eastAsia="zh-CN"/>
              </w:rPr>
              <w:t>?</w:t>
            </w:r>
            <w:r>
              <w:rPr>
                <w:rFonts w:eastAsia="Times New Roman" w:cs="Arial"/>
                <w:b/>
                <w:bCs/>
                <w:i/>
                <w:iCs/>
                <w:sz w:val="28"/>
                <w:szCs w:val="28"/>
                <w:lang w:eastAsia="zh-CN"/>
              </w:rPr>
              <w:t xml:space="preserve"> </w:t>
            </w:r>
          </w:p>
        </w:tc>
      </w:tr>
      <w:tr w:rsidR="0051400D" w:rsidRPr="00D23345" w14:paraId="15D6D876" w14:textId="77777777" w:rsidTr="009A1401">
        <w:trPr>
          <w:trHeight w:val="615"/>
        </w:trPr>
        <w:tc>
          <w:tcPr>
            <w:tcW w:w="10466" w:type="dxa"/>
            <w:gridSpan w:val="4"/>
            <w:tcBorders>
              <w:top w:val="single" w:sz="18" w:space="0" w:color="auto"/>
              <w:left w:val="single" w:sz="18" w:space="0" w:color="auto"/>
              <w:bottom w:val="single" w:sz="18" w:space="0" w:color="auto"/>
              <w:right w:val="single" w:sz="18" w:space="0" w:color="auto"/>
            </w:tcBorders>
          </w:tcPr>
          <w:p w14:paraId="13BB5C76" w14:textId="77777777" w:rsidR="0051400D" w:rsidRDefault="0051400D" w:rsidP="00EB3D7A">
            <w:pPr>
              <w:shd w:val="clear" w:color="auto" w:fill="FFFFFF"/>
              <w:spacing w:line="276" w:lineRule="auto"/>
              <w:rPr>
                <w:rFonts w:eastAsia="Times New Roman" w:cs="Arial"/>
                <w:b/>
                <w:bCs/>
                <w:i/>
                <w:iCs/>
                <w:sz w:val="28"/>
                <w:szCs w:val="28"/>
                <w:lang w:eastAsia="zh-CN"/>
              </w:rPr>
            </w:pPr>
          </w:p>
        </w:tc>
      </w:tr>
    </w:tbl>
    <w:tbl>
      <w:tblPr>
        <w:tblStyle w:val="TableGrid1"/>
        <w:tblpPr w:leftFromText="180" w:rightFromText="180" w:vertAnchor="text" w:horzAnchor="margin" w:tblpY="484"/>
        <w:tblW w:w="10466" w:type="dxa"/>
        <w:tblBorders>
          <w:insideH w:val="none" w:sz="0" w:space="0" w:color="auto"/>
          <w:insideV w:val="none" w:sz="0" w:space="0" w:color="auto"/>
        </w:tblBorders>
        <w:tblLook w:val="04A0" w:firstRow="1" w:lastRow="0" w:firstColumn="1" w:lastColumn="0" w:noHBand="0" w:noVBand="1"/>
      </w:tblPr>
      <w:tblGrid>
        <w:gridCol w:w="1676"/>
        <w:gridCol w:w="553"/>
        <w:gridCol w:w="1163"/>
        <w:gridCol w:w="545"/>
        <w:gridCol w:w="1269"/>
        <w:gridCol w:w="467"/>
        <w:gridCol w:w="1557"/>
        <w:gridCol w:w="519"/>
        <w:gridCol w:w="2194"/>
        <w:gridCol w:w="523"/>
      </w:tblGrid>
      <w:tr w:rsidR="00FA53CA" w:rsidRPr="00D23345" w14:paraId="1DF6A299" w14:textId="77777777" w:rsidTr="00EB3D7A">
        <w:tc>
          <w:tcPr>
            <w:tcW w:w="10466" w:type="dxa"/>
            <w:gridSpan w:val="10"/>
            <w:tcBorders>
              <w:top w:val="nil"/>
              <w:left w:val="nil"/>
              <w:bottom w:val="single" w:sz="4" w:space="0" w:color="auto"/>
              <w:right w:val="nil"/>
            </w:tcBorders>
          </w:tcPr>
          <w:p w14:paraId="072E8024" w14:textId="77777777" w:rsidR="00FA53CA" w:rsidRPr="00D23345" w:rsidRDefault="00FA53CA" w:rsidP="00EB3D7A">
            <w:pPr>
              <w:shd w:val="clear" w:color="auto" w:fill="FFFFFF"/>
              <w:spacing w:line="276" w:lineRule="auto"/>
              <w:rPr>
                <w:rFonts w:eastAsia="Times New Roman" w:cs="Arial"/>
                <w:b/>
                <w:bCs/>
                <w:iCs/>
                <w:sz w:val="28"/>
                <w:szCs w:val="28"/>
                <w:lang w:eastAsia="zh-CN"/>
              </w:rPr>
            </w:pPr>
            <w:r w:rsidRPr="00D23345">
              <w:rPr>
                <w:rFonts w:eastAsia="Times New Roman" w:cs="Arial"/>
                <w:b/>
                <w:bCs/>
                <w:iCs/>
                <w:sz w:val="28"/>
                <w:szCs w:val="28"/>
                <w:lang w:eastAsia="zh-CN"/>
              </w:rPr>
              <w:t>22. Based on demographics, time of day, comorbidities and presenting symptoms, in your view how difficult and complex would t</w:t>
            </w:r>
            <w:r w:rsidRPr="00D23345">
              <w:rPr>
                <w:rFonts w:eastAsia="Times New Roman" w:cs="Arial"/>
                <w:b/>
                <w:bCs/>
                <w:sz w:val="28"/>
                <w:szCs w:val="28"/>
                <w:lang w:eastAsia="zh-CN"/>
              </w:rPr>
              <w:t xml:space="preserve">he </w:t>
            </w:r>
            <w:r w:rsidRPr="00D23345">
              <w:rPr>
                <w:rFonts w:eastAsia="Times New Roman" w:cs="Arial"/>
                <w:b/>
                <w:bCs/>
                <w:i/>
                <w:iCs/>
                <w:sz w:val="28"/>
                <w:szCs w:val="28"/>
                <w:lang w:eastAsia="zh-CN"/>
              </w:rPr>
              <w:t>decision</w:t>
            </w:r>
            <w:r w:rsidRPr="00D23345">
              <w:rPr>
                <w:rFonts w:eastAsia="Times New Roman" w:cs="Arial"/>
                <w:b/>
                <w:bCs/>
                <w:sz w:val="28"/>
                <w:szCs w:val="28"/>
                <w:lang w:eastAsia="zh-CN"/>
              </w:rPr>
              <w:t xml:space="preserve"> to admit or discharge this patient have been? </w:t>
            </w:r>
            <w:r w:rsidRPr="00D23345">
              <w:rPr>
                <w:rFonts w:eastAsia="Times New Roman" w:cs="Arial"/>
                <w:b/>
                <w:bCs/>
                <w:szCs w:val="28"/>
                <w:lang w:eastAsia="zh-CN"/>
              </w:rPr>
              <w:t>(</w:t>
            </w:r>
            <w:proofErr w:type="gramStart"/>
            <w:r w:rsidRPr="00D23345">
              <w:rPr>
                <w:rFonts w:eastAsia="Times New Roman" w:cs="Arial"/>
                <w:b/>
                <w:bCs/>
                <w:szCs w:val="28"/>
                <w:lang w:eastAsia="zh-CN"/>
              </w:rPr>
              <w:t>tick</w:t>
            </w:r>
            <w:proofErr w:type="gramEnd"/>
            <w:r w:rsidRPr="00D23345">
              <w:rPr>
                <w:rFonts w:eastAsia="Times New Roman" w:cs="Arial"/>
                <w:b/>
                <w:bCs/>
                <w:szCs w:val="28"/>
                <w:lang w:eastAsia="zh-CN"/>
              </w:rPr>
              <w:t xml:space="preserve"> one response per row)</w:t>
            </w:r>
          </w:p>
        </w:tc>
      </w:tr>
      <w:tr w:rsidR="00FA53CA" w:rsidRPr="00D23345" w14:paraId="7A9E9A63" w14:textId="77777777" w:rsidTr="00EB3D7A">
        <w:tc>
          <w:tcPr>
            <w:tcW w:w="1676" w:type="dxa"/>
            <w:tcBorders>
              <w:top w:val="single" w:sz="4" w:space="0" w:color="auto"/>
              <w:left w:val="nil"/>
              <w:bottom w:val="nil"/>
              <w:right w:val="single" w:sz="18" w:space="0" w:color="auto"/>
            </w:tcBorders>
          </w:tcPr>
          <w:p w14:paraId="19C87FEE"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 xml:space="preserve">Very difficult </w:t>
            </w:r>
          </w:p>
        </w:tc>
        <w:tc>
          <w:tcPr>
            <w:tcW w:w="553" w:type="dxa"/>
            <w:tcBorders>
              <w:top w:val="single" w:sz="18" w:space="0" w:color="auto"/>
              <w:left w:val="single" w:sz="18" w:space="0" w:color="auto"/>
              <w:bottom w:val="single" w:sz="18" w:space="0" w:color="auto"/>
              <w:right w:val="single" w:sz="18" w:space="0" w:color="auto"/>
            </w:tcBorders>
          </w:tcPr>
          <w:p w14:paraId="3BE097B7"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163" w:type="dxa"/>
            <w:tcBorders>
              <w:top w:val="single" w:sz="4" w:space="0" w:color="auto"/>
              <w:left w:val="single" w:sz="18" w:space="0" w:color="auto"/>
              <w:bottom w:val="nil"/>
              <w:right w:val="single" w:sz="18" w:space="0" w:color="auto"/>
            </w:tcBorders>
          </w:tcPr>
          <w:p w14:paraId="3229218C"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Difficult</w:t>
            </w:r>
          </w:p>
        </w:tc>
        <w:tc>
          <w:tcPr>
            <w:tcW w:w="545" w:type="dxa"/>
            <w:tcBorders>
              <w:top w:val="single" w:sz="18" w:space="0" w:color="auto"/>
              <w:left w:val="single" w:sz="18" w:space="0" w:color="auto"/>
              <w:bottom w:val="single" w:sz="18" w:space="0" w:color="auto"/>
              <w:right w:val="single" w:sz="18" w:space="0" w:color="auto"/>
            </w:tcBorders>
          </w:tcPr>
          <w:p w14:paraId="6EF8B812"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269" w:type="dxa"/>
            <w:tcBorders>
              <w:top w:val="single" w:sz="4" w:space="0" w:color="auto"/>
              <w:left w:val="single" w:sz="18" w:space="0" w:color="auto"/>
              <w:bottom w:val="nil"/>
              <w:right w:val="single" w:sz="18" w:space="0" w:color="auto"/>
            </w:tcBorders>
          </w:tcPr>
          <w:p w14:paraId="56BA7DED"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Standard</w:t>
            </w:r>
          </w:p>
        </w:tc>
        <w:tc>
          <w:tcPr>
            <w:tcW w:w="467" w:type="dxa"/>
            <w:tcBorders>
              <w:top w:val="single" w:sz="18" w:space="0" w:color="auto"/>
              <w:left w:val="single" w:sz="18" w:space="0" w:color="auto"/>
              <w:bottom w:val="single" w:sz="18" w:space="0" w:color="auto"/>
              <w:right w:val="single" w:sz="18" w:space="0" w:color="auto"/>
            </w:tcBorders>
          </w:tcPr>
          <w:p w14:paraId="4B7DE2CF"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557" w:type="dxa"/>
            <w:tcBorders>
              <w:top w:val="single" w:sz="4" w:space="0" w:color="auto"/>
              <w:left w:val="single" w:sz="18" w:space="0" w:color="auto"/>
              <w:bottom w:val="nil"/>
              <w:right w:val="single" w:sz="18" w:space="0" w:color="auto"/>
            </w:tcBorders>
          </w:tcPr>
          <w:p w14:paraId="377306C0"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Easy</w:t>
            </w:r>
          </w:p>
        </w:tc>
        <w:tc>
          <w:tcPr>
            <w:tcW w:w="519" w:type="dxa"/>
            <w:tcBorders>
              <w:top w:val="single" w:sz="18" w:space="0" w:color="auto"/>
              <w:left w:val="single" w:sz="18" w:space="0" w:color="auto"/>
              <w:bottom w:val="single" w:sz="18" w:space="0" w:color="auto"/>
              <w:right w:val="single" w:sz="18" w:space="0" w:color="auto"/>
            </w:tcBorders>
          </w:tcPr>
          <w:p w14:paraId="52D6CEA3"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2194" w:type="dxa"/>
            <w:tcBorders>
              <w:top w:val="single" w:sz="4" w:space="0" w:color="auto"/>
              <w:left w:val="single" w:sz="18" w:space="0" w:color="auto"/>
              <w:bottom w:val="nil"/>
              <w:right w:val="single" w:sz="18" w:space="0" w:color="auto"/>
            </w:tcBorders>
          </w:tcPr>
          <w:p w14:paraId="15C229B8"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Very easy</w:t>
            </w:r>
          </w:p>
        </w:tc>
        <w:tc>
          <w:tcPr>
            <w:tcW w:w="523" w:type="dxa"/>
            <w:tcBorders>
              <w:top w:val="single" w:sz="18" w:space="0" w:color="auto"/>
              <w:left w:val="single" w:sz="18" w:space="0" w:color="auto"/>
              <w:bottom w:val="single" w:sz="18" w:space="0" w:color="auto"/>
              <w:right w:val="single" w:sz="18" w:space="0" w:color="auto"/>
            </w:tcBorders>
          </w:tcPr>
          <w:p w14:paraId="54C73DE7" w14:textId="77777777" w:rsidR="00FA53CA" w:rsidRPr="00D23345" w:rsidRDefault="00FA53CA" w:rsidP="00EB3D7A">
            <w:pPr>
              <w:shd w:val="clear" w:color="auto" w:fill="FFFFFF"/>
              <w:spacing w:line="276" w:lineRule="auto"/>
              <w:rPr>
                <w:rFonts w:eastAsia="Times New Roman" w:cs="Arial"/>
                <w:lang w:eastAsia="zh-CN"/>
              </w:rPr>
            </w:pPr>
          </w:p>
        </w:tc>
      </w:tr>
      <w:tr w:rsidR="00FA53CA" w:rsidRPr="00D23345" w14:paraId="064567B7" w14:textId="77777777" w:rsidTr="00EB3D7A">
        <w:tc>
          <w:tcPr>
            <w:tcW w:w="1676" w:type="dxa"/>
            <w:tcBorders>
              <w:top w:val="nil"/>
              <w:left w:val="nil"/>
              <w:bottom w:val="nil"/>
              <w:right w:val="nil"/>
            </w:tcBorders>
          </w:tcPr>
          <w:p w14:paraId="3195AF24"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553" w:type="dxa"/>
            <w:tcBorders>
              <w:top w:val="nil"/>
              <w:left w:val="nil"/>
              <w:bottom w:val="single" w:sz="18" w:space="0" w:color="auto"/>
              <w:right w:val="nil"/>
            </w:tcBorders>
          </w:tcPr>
          <w:p w14:paraId="566CD690"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163" w:type="dxa"/>
            <w:tcBorders>
              <w:top w:val="nil"/>
              <w:left w:val="nil"/>
              <w:bottom w:val="nil"/>
              <w:right w:val="nil"/>
            </w:tcBorders>
          </w:tcPr>
          <w:p w14:paraId="28702E07"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545" w:type="dxa"/>
            <w:tcBorders>
              <w:top w:val="nil"/>
              <w:left w:val="nil"/>
              <w:bottom w:val="single" w:sz="18" w:space="0" w:color="auto"/>
              <w:right w:val="nil"/>
            </w:tcBorders>
          </w:tcPr>
          <w:p w14:paraId="72A2829B"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269" w:type="dxa"/>
            <w:tcBorders>
              <w:top w:val="nil"/>
              <w:left w:val="nil"/>
              <w:bottom w:val="nil"/>
              <w:right w:val="nil"/>
            </w:tcBorders>
          </w:tcPr>
          <w:p w14:paraId="5F7959C3"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467" w:type="dxa"/>
            <w:tcBorders>
              <w:top w:val="nil"/>
              <w:left w:val="nil"/>
              <w:bottom w:val="single" w:sz="18" w:space="0" w:color="auto"/>
              <w:right w:val="nil"/>
            </w:tcBorders>
          </w:tcPr>
          <w:p w14:paraId="4D756595"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557" w:type="dxa"/>
            <w:tcBorders>
              <w:top w:val="nil"/>
              <w:left w:val="nil"/>
              <w:bottom w:val="nil"/>
              <w:right w:val="nil"/>
            </w:tcBorders>
          </w:tcPr>
          <w:p w14:paraId="2BC6D381"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519" w:type="dxa"/>
            <w:tcBorders>
              <w:top w:val="nil"/>
              <w:left w:val="nil"/>
              <w:bottom w:val="single" w:sz="18" w:space="0" w:color="auto"/>
              <w:right w:val="nil"/>
            </w:tcBorders>
          </w:tcPr>
          <w:p w14:paraId="05ACD58E"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2194" w:type="dxa"/>
            <w:tcBorders>
              <w:top w:val="nil"/>
              <w:left w:val="nil"/>
              <w:bottom w:val="nil"/>
              <w:right w:val="nil"/>
            </w:tcBorders>
          </w:tcPr>
          <w:p w14:paraId="52896C52"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523" w:type="dxa"/>
            <w:tcBorders>
              <w:top w:val="nil"/>
              <w:left w:val="nil"/>
              <w:bottom w:val="single" w:sz="18" w:space="0" w:color="auto"/>
              <w:right w:val="nil"/>
            </w:tcBorders>
          </w:tcPr>
          <w:p w14:paraId="7D0D676B" w14:textId="77777777" w:rsidR="00FA53CA" w:rsidRPr="00D23345" w:rsidRDefault="00FA53CA" w:rsidP="00EB3D7A">
            <w:pPr>
              <w:shd w:val="clear" w:color="auto" w:fill="FFFFFF"/>
              <w:spacing w:line="276" w:lineRule="auto"/>
              <w:rPr>
                <w:rFonts w:eastAsia="Times New Roman" w:cs="Arial"/>
                <w:lang w:eastAsia="zh-CN"/>
              </w:rPr>
            </w:pPr>
          </w:p>
        </w:tc>
      </w:tr>
      <w:tr w:rsidR="00FA53CA" w:rsidRPr="00D23345" w14:paraId="2C04F293" w14:textId="77777777" w:rsidTr="00EB3D7A">
        <w:trPr>
          <w:trHeight w:val="85"/>
        </w:trPr>
        <w:tc>
          <w:tcPr>
            <w:tcW w:w="1676" w:type="dxa"/>
            <w:tcBorders>
              <w:top w:val="nil"/>
              <w:left w:val="nil"/>
              <w:bottom w:val="nil"/>
              <w:right w:val="single" w:sz="18" w:space="0" w:color="auto"/>
            </w:tcBorders>
          </w:tcPr>
          <w:p w14:paraId="2FA88410"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Very complex</w:t>
            </w:r>
          </w:p>
        </w:tc>
        <w:tc>
          <w:tcPr>
            <w:tcW w:w="553" w:type="dxa"/>
            <w:tcBorders>
              <w:top w:val="single" w:sz="18" w:space="0" w:color="auto"/>
              <w:left w:val="single" w:sz="18" w:space="0" w:color="auto"/>
              <w:bottom w:val="single" w:sz="18" w:space="0" w:color="auto"/>
              <w:right w:val="single" w:sz="18" w:space="0" w:color="auto"/>
            </w:tcBorders>
          </w:tcPr>
          <w:p w14:paraId="6EDF3692"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163" w:type="dxa"/>
            <w:tcBorders>
              <w:top w:val="nil"/>
              <w:left w:val="single" w:sz="18" w:space="0" w:color="auto"/>
              <w:bottom w:val="nil"/>
              <w:right w:val="single" w:sz="18" w:space="0" w:color="auto"/>
            </w:tcBorders>
          </w:tcPr>
          <w:p w14:paraId="043D7A4D"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Complex</w:t>
            </w:r>
          </w:p>
        </w:tc>
        <w:tc>
          <w:tcPr>
            <w:tcW w:w="545" w:type="dxa"/>
            <w:tcBorders>
              <w:top w:val="single" w:sz="18" w:space="0" w:color="auto"/>
              <w:left w:val="single" w:sz="18" w:space="0" w:color="auto"/>
              <w:bottom w:val="single" w:sz="18" w:space="0" w:color="auto"/>
              <w:right w:val="single" w:sz="18" w:space="0" w:color="auto"/>
            </w:tcBorders>
          </w:tcPr>
          <w:p w14:paraId="458987CE"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269" w:type="dxa"/>
            <w:tcBorders>
              <w:top w:val="nil"/>
              <w:left w:val="single" w:sz="18" w:space="0" w:color="auto"/>
              <w:bottom w:val="nil"/>
              <w:right w:val="single" w:sz="18" w:space="0" w:color="auto"/>
            </w:tcBorders>
          </w:tcPr>
          <w:p w14:paraId="482BCDA4"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Standard</w:t>
            </w:r>
          </w:p>
        </w:tc>
        <w:tc>
          <w:tcPr>
            <w:tcW w:w="467" w:type="dxa"/>
            <w:tcBorders>
              <w:top w:val="single" w:sz="18" w:space="0" w:color="auto"/>
              <w:left w:val="single" w:sz="18" w:space="0" w:color="auto"/>
              <w:bottom w:val="single" w:sz="18" w:space="0" w:color="auto"/>
              <w:right w:val="single" w:sz="18" w:space="0" w:color="auto"/>
            </w:tcBorders>
          </w:tcPr>
          <w:p w14:paraId="537CE451"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1557" w:type="dxa"/>
            <w:tcBorders>
              <w:top w:val="nil"/>
              <w:left w:val="single" w:sz="18" w:space="0" w:color="auto"/>
              <w:bottom w:val="nil"/>
              <w:right w:val="single" w:sz="18" w:space="0" w:color="auto"/>
            </w:tcBorders>
          </w:tcPr>
          <w:p w14:paraId="794FEC29"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Not complex</w:t>
            </w:r>
          </w:p>
        </w:tc>
        <w:tc>
          <w:tcPr>
            <w:tcW w:w="519" w:type="dxa"/>
            <w:tcBorders>
              <w:top w:val="single" w:sz="18" w:space="0" w:color="auto"/>
              <w:left w:val="single" w:sz="18" w:space="0" w:color="auto"/>
              <w:bottom w:val="single" w:sz="18" w:space="0" w:color="auto"/>
              <w:right w:val="single" w:sz="18" w:space="0" w:color="auto"/>
            </w:tcBorders>
          </w:tcPr>
          <w:p w14:paraId="0A23E0F3" w14:textId="77777777" w:rsidR="00FA53CA" w:rsidRPr="00D23345" w:rsidRDefault="00FA53CA" w:rsidP="00EB3D7A">
            <w:pPr>
              <w:shd w:val="clear" w:color="auto" w:fill="FFFFFF"/>
              <w:spacing w:line="276" w:lineRule="auto"/>
              <w:rPr>
                <w:rFonts w:eastAsia="Times New Roman" w:cs="Arial"/>
                <w:sz w:val="24"/>
                <w:szCs w:val="24"/>
                <w:lang w:eastAsia="zh-CN"/>
              </w:rPr>
            </w:pPr>
          </w:p>
        </w:tc>
        <w:tc>
          <w:tcPr>
            <w:tcW w:w="2194" w:type="dxa"/>
            <w:tcBorders>
              <w:top w:val="nil"/>
              <w:left w:val="single" w:sz="18" w:space="0" w:color="auto"/>
              <w:bottom w:val="nil"/>
              <w:right w:val="single" w:sz="18" w:space="0" w:color="auto"/>
            </w:tcBorders>
          </w:tcPr>
          <w:p w14:paraId="1D798E17" w14:textId="77777777" w:rsidR="00FA53CA" w:rsidRPr="00D23345" w:rsidRDefault="00FA53CA" w:rsidP="00EB3D7A">
            <w:pPr>
              <w:shd w:val="clear" w:color="auto" w:fill="FFFFFF"/>
              <w:spacing w:line="276" w:lineRule="auto"/>
              <w:rPr>
                <w:rFonts w:eastAsia="Times New Roman" w:cs="Arial"/>
                <w:sz w:val="24"/>
                <w:szCs w:val="24"/>
                <w:lang w:eastAsia="zh-CN"/>
              </w:rPr>
            </w:pPr>
            <w:r w:rsidRPr="00D23345">
              <w:rPr>
                <w:rFonts w:eastAsia="Times New Roman" w:cs="Arial"/>
                <w:sz w:val="24"/>
                <w:szCs w:val="24"/>
                <w:lang w:eastAsia="zh-CN"/>
              </w:rPr>
              <w:t xml:space="preserve">Not at all </w:t>
            </w:r>
            <w:proofErr w:type="gramStart"/>
            <w:r w:rsidRPr="00D23345">
              <w:rPr>
                <w:rFonts w:eastAsia="Times New Roman" w:cs="Arial"/>
                <w:sz w:val="24"/>
                <w:szCs w:val="24"/>
                <w:lang w:eastAsia="zh-CN"/>
              </w:rPr>
              <w:t>complex</w:t>
            </w:r>
            <w:proofErr w:type="gramEnd"/>
          </w:p>
        </w:tc>
        <w:tc>
          <w:tcPr>
            <w:tcW w:w="523" w:type="dxa"/>
            <w:tcBorders>
              <w:top w:val="single" w:sz="18" w:space="0" w:color="auto"/>
              <w:left w:val="single" w:sz="18" w:space="0" w:color="auto"/>
              <w:bottom w:val="single" w:sz="18" w:space="0" w:color="auto"/>
              <w:right w:val="single" w:sz="18" w:space="0" w:color="auto"/>
            </w:tcBorders>
          </w:tcPr>
          <w:p w14:paraId="5B4CCA97" w14:textId="77777777" w:rsidR="00FA53CA" w:rsidRPr="00D23345" w:rsidRDefault="00FA53CA" w:rsidP="00EB3D7A">
            <w:pPr>
              <w:shd w:val="clear" w:color="auto" w:fill="FFFFFF"/>
              <w:spacing w:line="276" w:lineRule="auto"/>
              <w:rPr>
                <w:rFonts w:eastAsia="Times New Roman" w:cs="Arial"/>
                <w:lang w:eastAsia="zh-CN"/>
              </w:rPr>
            </w:pPr>
          </w:p>
        </w:tc>
      </w:tr>
    </w:tbl>
    <w:p w14:paraId="54DAC492" w14:textId="03B092B3" w:rsidR="00FA53CA" w:rsidRDefault="00FA53CA" w:rsidP="00FA53CA">
      <w:pPr>
        <w:shd w:val="clear" w:color="auto" w:fill="FFFFFF"/>
        <w:spacing w:after="160" w:line="276" w:lineRule="auto"/>
        <w:ind w:firstLine="720"/>
        <w:rPr>
          <w:rFonts w:eastAsia="Times New Roman" w:cs="Arial"/>
          <w:b/>
          <w:bCs/>
          <w:sz w:val="24"/>
          <w:szCs w:val="24"/>
          <w:lang w:eastAsia="zh-CN"/>
        </w:rPr>
      </w:pPr>
    </w:p>
    <w:p w14:paraId="27F89F6A" w14:textId="77777777" w:rsidR="0051400D" w:rsidRPr="00D23345" w:rsidRDefault="0051400D" w:rsidP="00FA53CA">
      <w:pPr>
        <w:shd w:val="clear" w:color="auto" w:fill="FFFFFF"/>
        <w:spacing w:after="160" w:line="276" w:lineRule="auto"/>
        <w:ind w:firstLine="720"/>
        <w:rPr>
          <w:rFonts w:eastAsia="Times New Roman" w:cs="Arial"/>
          <w:b/>
          <w:bCs/>
          <w:sz w:val="24"/>
          <w:szCs w:val="24"/>
          <w:lang w:eastAsia="zh-CN"/>
        </w:rPr>
      </w:pPr>
    </w:p>
    <w:tbl>
      <w:tblPr>
        <w:tblStyle w:val="TableGrid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25"/>
        <w:gridCol w:w="993"/>
        <w:gridCol w:w="425"/>
        <w:gridCol w:w="2302"/>
        <w:gridCol w:w="2126"/>
        <w:gridCol w:w="3402"/>
      </w:tblGrid>
      <w:tr w:rsidR="00FA53CA" w:rsidRPr="00D23345" w14:paraId="778F4E79" w14:textId="77777777" w:rsidTr="00EB3D7A">
        <w:tc>
          <w:tcPr>
            <w:tcW w:w="10490" w:type="dxa"/>
            <w:gridSpan w:val="7"/>
            <w:tcBorders>
              <w:bottom w:val="single" w:sz="18" w:space="0" w:color="auto"/>
            </w:tcBorders>
          </w:tcPr>
          <w:p w14:paraId="33CDC1C4" w14:textId="012FFB19" w:rsidR="00FA53CA" w:rsidRPr="00D23345" w:rsidRDefault="00FA53CA" w:rsidP="00EB3D7A">
            <w:pPr>
              <w:shd w:val="clear" w:color="auto" w:fill="FFFFFF"/>
              <w:spacing w:line="276" w:lineRule="auto"/>
              <w:rPr>
                <w:rFonts w:eastAsia="Times New Roman" w:cs="Arial"/>
                <w:b/>
                <w:bCs/>
                <w:sz w:val="28"/>
                <w:szCs w:val="28"/>
                <w:lang w:eastAsia="zh-CN"/>
              </w:rPr>
            </w:pPr>
            <w:r w:rsidRPr="00CE34AD">
              <w:rPr>
                <w:rFonts w:eastAsia="Times New Roman" w:cs="Arial"/>
                <w:b/>
                <w:bCs/>
                <w:sz w:val="28"/>
                <w:szCs w:val="28"/>
                <w:lang w:eastAsia="zh-CN"/>
              </w:rPr>
              <w:lastRenderedPageBreak/>
              <w:t xml:space="preserve">23. </w:t>
            </w:r>
            <w:r w:rsidR="00CE34AD">
              <w:rPr>
                <w:rFonts w:eastAsia="Times New Roman" w:cs="Arial"/>
                <w:b/>
                <w:bCs/>
                <w:sz w:val="28"/>
                <w:szCs w:val="28"/>
                <w:lang w:eastAsia="zh-CN"/>
              </w:rPr>
              <w:t>After</w:t>
            </w:r>
            <w:r w:rsidRPr="00CE34AD">
              <w:rPr>
                <w:rFonts w:eastAsia="Times New Roman" w:cs="Arial"/>
                <w:b/>
                <w:bCs/>
                <w:sz w:val="28"/>
                <w:szCs w:val="28"/>
                <w:lang w:eastAsia="zh-CN"/>
              </w:rPr>
              <w:t xml:space="preserve"> discharge, did the patient re-attend ED within </w:t>
            </w:r>
            <w:r w:rsidR="0094453C" w:rsidRPr="00CE34AD">
              <w:rPr>
                <w:rFonts w:eastAsia="Times New Roman" w:cs="Arial"/>
                <w:b/>
                <w:bCs/>
                <w:sz w:val="28"/>
                <w:szCs w:val="28"/>
                <w:lang w:eastAsia="zh-CN"/>
              </w:rPr>
              <w:t>30</w:t>
            </w:r>
            <w:r w:rsidRPr="00CE34AD">
              <w:rPr>
                <w:rFonts w:eastAsia="Times New Roman" w:cs="Arial"/>
                <w:b/>
                <w:bCs/>
                <w:sz w:val="28"/>
                <w:szCs w:val="28"/>
                <w:lang w:eastAsia="zh-CN"/>
              </w:rPr>
              <w:t xml:space="preserve"> days?</w:t>
            </w:r>
            <w:r w:rsidR="00EF530E" w:rsidRPr="00CE34AD">
              <w:rPr>
                <w:rFonts w:eastAsia="Times New Roman" w:cs="Arial"/>
                <w:b/>
                <w:bCs/>
                <w:sz w:val="28"/>
                <w:szCs w:val="28"/>
                <w:lang w:eastAsia="zh-CN"/>
              </w:rPr>
              <w:t xml:space="preserve"> </w:t>
            </w:r>
            <w:r w:rsidR="00EF530E" w:rsidRPr="00CE34AD">
              <w:rPr>
                <w:rFonts w:eastAsia="Times New Roman" w:cs="Arial"/>
                <w:b/>
                <w:bCs/>
                <w:sz w:val="24"/>
                <w:szCs w:val="24"/>
                <w:lang w:eastAsia="zh-CN"/>
              </w:rPr>
              <w:t>(</w:t>
            </w:r>
            <w:proofErr w:type="gramStart"/>
            <w:r w:rsidR="00EF530E" w:rsidRPr="00CE34AD">
              <w:rPr>
                <w:rFonts w:eastAsia="Times New Roman" w:cs="Arial"/>
                <w:b/>
                <w:bCs/>
                <w:sz w:val="24"/>
                <w:szCs w:val="24"/>
                <w:lang w:eastAsia="zh-CN"/>
              </w:rPr>
              <w:t>ignore</w:t>
            </w:r>
            <w:proofErr w:type="gramEnd"/>
            <w:r w:rsidR="00EF530E" w:rsidRPr="00CE34AD">
              <w:rPr>
                <w:rFonts w:eastAsia="Times New Roman" w:cs="Arial"/>
                <w:b/>
                <w:bCs/>
                <w:sz w:val="24"/>
                <w:szCs w:val="24"/>
                <w:lang w:eastAsia="zh-CN"/>
              </w:rPr>
              <w:t xml:space="preserve"> if </w:t>
            </w:r>
            <w:r w:rsidR="00BD06BD">
              <w:rPr>
                <w:rFonts w:eastAsia="Times New Roman" w:cs="Arial"/>
                <w:b/>
                <w:bCs/>
                <w:sz w:val="24"/>
                <w:szCs w:val="24"/>
                <w:lang w:eastAsia="zh-CN"/>
              </w:rPr>
              <w:t xml:space="preserve">the patient was </w:t>
            </w:r>
            <w:r w:rsidR="00EF530E" w:rsidRPr="00CE34AD">
              <w:rPr>
                <w:rFonts w:eastAsia="Times New Roman" w:cs="Arial"/>
                <w:b/>
                <w:bCs/>
                <w:sz w:val="24"/>
                <w:szCs w:val="24"/>
                <w:lang w:eastAsia="zh-CN"/>
              </w:rPr>
              <w:t>not admitted)</w:t>
            </w:r>
          </w:p>
        </w:tc>
      </w:tr>
      <w:tr w:rsidR="00FA53CA" w:rsidRPr="00D23345" w14:paraId="6864AB5B"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4FC26E3B"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Yes</w:t>
            </w:r>
          </w:p>
        </w:tc>
        <w:tc>
          <w:tcPr>
            <w:tcW w:w="5528" w:type="dxa"/>
            <w:gridSpan w:val="2"/>
            <w:tcBorders>
              <w:top w:val="single" w:sz="18" w:space="0" w:color="auto"/>
              <w:left w:val="single" w:sz="18" w:space="0" w:color="auto"/>
              <w:bottom w:val="single" w:sz="18" w:space="0" w:color="auto"/>
              <w:right w:val="single" w:sz="18" w:space="0" w:color="auto"/>
            </w:tcBorders>
          </w:tcPr>
          <w:p w14:paraId="710BAFD0"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No</w:t>
            </w:r>
          </w:p>
        </w:tc>
      </w:tr>
      <w:tr w:rsidR="00FA53CA" w:rsidRPr="00D23345" w14:paraId="2A84F110" w14:textId="77777777" w:rsidTr="00F10EF6">
        <w:tc>
          <w:tcPr>
            <w:tcW w:w="4962" w:type="dxa"/>
            <w:gridSpan w:val="5"/>
            <w:tcBorders>
              <w:top w:val="single" w:sz="18" w:space="0" w:color="auto"/>
              <w:left w:val="single" w:sz="18" w:space="0" w:color="auto"/>
              <w:bottom w:val="single" w:sz="18" w:space="0" w:color="auto"/>
              <w:right w:val="single" w:sz="18" w:space="0" w:color="auto"/>
            </w:tcBorders>
          </w:tcPr>
          <w:p w14:paraId="790EB85E" w14:textId="77777777" w:rsidR="00FA53CA" w:rsidRPr="00D23345" w:rsidRDefault="00FA53CA" w:rsidP="00EB3D7A">
            <w:pPr>
              <w:shd w:val="clear" w:color="auto" w:fill="FFFFFF"/>
              <w:spacing w:line="276" w:lineRule="auto"/>
              <w:jc w:val="center"/>
              <w:rPr>
                <w:rFonts w:eastAsia="Times New Roman" w:cs="Arial"/>
                <w:i/>
                <w:iCs/>
                <w:sz w:val="28"/>
                <w:szCs w:val="28"/>
                <w:lang w:eastAsia="zh-CN"/>
              </w:rPr>
            </w:pPr>
          </w:p>
        </w:tc>
        <w:tc>
          <w:tcPr>
            <w:tcW w:w="5528" w:type="dxa"/>
            <w:gridSpan w:val="2"/>
            <w:tcBorders>
              <w:top w:val="single" w:sz="18" w:space="0" w:color="auto"/>
              <w:left w:val="single" w:sz="18" w:space="0" w:color="auto"/>
              <w:bottom w:val="single" w:sz="18" w:space="0" w:color="auto"/>
              <w:right w:val="single" w:sz="18" w:space="0" w:color="auto"/>
            </w:tcBorders>
          </w:tcPr>
          <w:p w14:paraId="44C3E71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10EF6" w:rsidRPr="00D23345" w14:paraId="051721CB" w14:textId="77777777" w:rsidTr="00223DC9">
        <w:tc>
          <w:tcPr>
            <w:tcW w:w="10490" w:type="dxa"/>
            <w:gridSpan w:val="7"/>
            <w:tcBorders>
              <w:top w:val="single" w:sz="18" w:space="0" w:color="auto"/>
              <w:left w:val="single" w:sz="18" w:space="0" w:color="auto"/>
              <w:bottom w:val="single" w:sz="18" w:space="0" w:color="auto"/>
              <w:right w:val="single" w:sz="18" w:space="0" w:color="auto"/>
            </w:tcBorders>
          </w:tcPr>
          <w:p w14:paraId="0907A37A" w14:textId="16DF2D67" w:rsidR="00F10EF6" w:rsidRPr="00D23345" w:rsidRDefault="00F10EF6" w:rsidP="00F10EF6">
            <w:pPr>
              <w:shd w:val="clear" w:color="auto" w:fill="FFFFFF"/>
              <w:spacing w:line="276" w:lineRule="auto"/>
              <w:rPr>
                <w:rFonts w:eastAsia="Times New Roman" w:cs="Arial"/>
                <w:sz w:val="28"/>
                <w:szCs w:val="28"/>
                <w:lang w:eastAsia="zh-CN"/>
              </w:rPr>
            </w:pPr>
            <w:r w:rsidRPr="00D23345">
              <w:rPr>
                <w:rFonts w:eastAsia="Times New Roman" w:cs="Arial"/>
                <w:b/>
                <w:i/>
                <w:iCs/>
                <w:sz w:val="28"/>
                <w:szCs w:val="28"/>
                <w:lang w:eastAsia="zh-CN"/>
              </w:rPr>
              <w:t>If so - on what date</w:t>
            </w:r>
            <w:r>
              <w:rPr>
                <w:rFonts w:eastAsia="Times New Roman" w:cs="Arial"/>
                <w:b/>
                <w:i/>
                <w:iCs/>
                <w:sz w:val="28"/>
                <w:szCs w:val="28"/>
                <w:lang w:eastAsia="zh-CN"/>
              </w:rPr>
              <w:t>(s)</w:t>
            </w:r>
            <w:r w:rsidRPr="00D23345">
              <w:rPr>
                <w:rFonts w:eastAsia="Times New Roman" w:cs="Arial"/>
                <w:b/>
                <w:i/>
                <w:iCs/>
                <w:sz w:val="28"/>
                <w:szCs w:val="28"/>
                <w:lang w:eastAsia="zh-CN"/>
              </w:rPr>
              <w:t xml:space="preserve">? </w:t>
            </w:r>
            <w:r w:rsidRPr="00D23345">
              <w:rPr>
                <w:rFonts w:eastAsia="Times New Roman" w:cs="Arial"/>
                <w:b/>
                <w:sz w:val="28"/>
                <w:szCs w:val="28"/>
                <w:lang w:eastAsia="zh-CN"/>
              </w:rPr>
              <w:t>(DD/MM/YY)</w:t>
            </w:r>
            <w:r>
              <w:rPr>
                <w:rFonts w:eastAsia="Times New Roman" w:cs="Arial"/>
                <w:b/>
                <w:sz w:val="28"/>
                <w:szCs w:val="28"/>
                <w:lang w:eastAsia="zh-CN"/>
              </w:rPr>
              <w:t xml:space="preserve"> (multiple allowed)</w:t>
            </w:r>
          </w:p>
        </w:tc>
      </w:tr>
      <w:tr w:rsidR="00FA53CA" w:rsidRPr="00D23345" w14:paraId="10C97B8F" w14:textId="77777777" w:rsidTr="00F10EF6">
        <w:tc>
          <w:tcPr>
            <w:tcW w:w="4962" w:type="dxa"/>
            <w:gridSpan w:val="5"/>
            <w:tcBorders>
              <w:top w:val="single" w:sz="18" w:space="0" w:color="auto"/>
              <w:left w:val="single" w:sz="18" w:space="0" w:color="auto"/>
              <w:bottom w:val="single" w:sz="18" w:space="0" w:color="auto"/>
              <w:right w:val="single" w:sz="18" w:space="0" w:color="auto"/>
            </w:tcBorders>
          </w:tcPr>
          <w:p w14:paraId="63780B23" w14:textId="77777777" w:rsidR="00FA53CA" w:rsidRPr="00D23345" w:rsidRDefault="00FA53CA" w:rsidP="00EB3D7A">
            <w:pPr>
              <w:shd w:val="clear" w:color="auto" w:fill="FFFFFF"/>
              <w:spacing w:line="276" w:lineRule="auto"/>
              <w:jc w:val="center"/>
              <w:rPr>
                <w:rFonts w:eastAsia="Times New Roman" w:cs="Arial"/>
                <w:i/>
                <w:iCs/>
                <w:sz w:val="28"/>
                <w:szCs w:val="28"/>
                <w:lang w:eastAsia="zh-CN"/>
              </w:rPr>
            </w:pPr>
          </w:p>
        </w:tc>
        <w:tc>
          <w:tcPr>
            <w:tcW w:w="5528" w:type="dxa"/>
            <w:gridSpan w:val="2"/>
            <w:tcBorders>
              <w:top w:val="single" w:sz="18" w:space="0" w:color="auto"/>
              <w:left w:val="single" w:sz="18" w:space="0" w:color="auto"/>
            </w:tcBorders>
          </w:tcPr>
          <w:p w14:paraId="0F5025DE"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54F25B1B" w14:textId="77777777" w:rsidTr="00F10EF6">
        <w:tc>
          <w:tcPr>
            <w:tcW w:w="7088" w:type="dxa"/>
            <w:gridSpan w:val="6"/>
            <w:tcBorders>
              <w:top w:val="single" w:sz="18" w:space="0" w:color="auto"/>
              <w:left w:val="single" w:sz="18" w:space="0" w:color="auto"/>
              <w:bottom w:val="single" w:sz="18" w:space="0" w:color="auto"/>
              <w:right w:val="single" w:sz="18" w:space="0" w:color="auto"/>
            </w:tcBorders>
          </w:tcPr>
          <w:p w14:paraId="1C95E27C" w14:textId="0094D871" w:rsidR="00FA53CA" w:rsidRPr="00D23345" w:rsidRDefault="00FA53CA" w:rsidP="00EB3D7A">
            <w:pPr>
              <w:shd w:val="clear" w:color="auto" w:fill="FFFFFF"/>
              <w:spacing w:line="276" w:lineRule="auto"/>
              <w:rPr>
                <w:rFonts w:eastAsia="Times New Roman" w:cs="Arial"/>
                <w:sz w:val="28"/>
                <w:szCs w:val="28"/>
                <w:lang w:eastAsia="zh-CN"/>
              </w:rPr>
            </w:pPr>
            <w:r w:rsidRPr="00D23345">
              <w:rPr>
                <w:rFonts w:eastAsia="Times New Roman" w:cs="Arial"/>
                <w:b/>
                <w:i/>
                <w:iCs/>
                <w:sz w:val="28"/>
                <w:szCs w:val="28"/>
                <w:lang w:eastAsia="zh-CN"/>
              </w:rPr>
              <w:t xml:space="preserve">If so – </w:t>
            </w:r>
            <w:r w:rsidR="00F10EF6">
              <w:rPr>
                <w:rFonts w:eastAsia="Times New Roman" w:cs="Arial"/>
                <w:b/>
                <w:i/>
                <w:iCs/>
                <w:sz w:val="28"/>
                <w:szCs w:val="28"/>
                <w:lang w:eastAsia="zh-CN"/>
              </w:rPr>
              <w:t xml:space="preserve">were any </w:t>
            </w:r>
            <w:r w:rsidRPr="00D23345">
              <w:rPr>
                <w:rFonts w:eastAsia="Times New Roman" w:cs="Arial"/>
                <w:b/>
                <w:i/>
                <w:iCs/>
                <w:sz w:val="28"/>
                <w:szCs w:val="28"/>
                <w:lang w:eastAsia="zh-CN"/>
              </w:rPr>
              <w:t>related to the initial attendance?</w:t>
            </w:r>
          </w:p>
        </w:tc>
        <w:tc>
          <w:tcPr>
            <w:tcW w:w="3402" w:type="dxa"/>
            <w:tcBorders>
              <w:left w:val="single" w:sz="18" w:space="0" w:color="auto"/>
            </w:tcBorders>
          </w:tcPr>
          <w:p w14:paraId="3D1E781A"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56BE9024" w14:textId="77777777" w:rsidTr="00EB3D7A">
        <w:tc>
          <w:tcPr>
            <w:tcW w:w="817" w:type="dxa"/>
            <w:tcBorders>
              <w:top w:val="single" w:sz="18" w:space="0" w:color="auto"/>
              <w:bottom w:val="single" w:sz="18" w:space="0" w:color="auto"/>
            </w:tcBorders>
          </w:tcPr>
          <w:p w14:paraId="709DF698" w14:textId="77777777" w:rsidR="00FA53CA" w:rsidRPr="00D23345" w:rsidRDefault="00FA53CA" w:rsidP="00EB3D7A">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 xml:space="preserve">Yes </w:t>
            </w:r>
          </w:p>
        </w:tc>
        <w:tc>
          <w:tcPr>
            <w:tcW w:w="425" w:type="dxa"/>
            <w:tcBorders>
              <w:top w:val="single" w:sz="18" w:space="0" w:color="auto"/>
              <w:left w:val="single" w:sz="18" w:space="0" w:color="auto"/>
              <w:bottom w:val="single" w:sz="18" w:space="0" w:color="auto"/>
            </w:tcBorders>
          </w:tcPr>
          <w:p w14:paraId="770A129C"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c>
          <w:tcPr>
            <w:tcW w:w="993" w:type="dxa"/>
            <w:tcBorders>
              <w:top w:val="single" w:sz="18" w:space="0" w:color="auto"/>
              <w:left w:val="single" w:sz="18" w:space="0" w:color="auto"/>
              <w:bottom w:val="single" w:sz="18" w:space="0" w:color="auto"/>
            </w:tcBorders>
          </w:tcPr>
          <w:p w14:paraId="5878F25E" w14:textId="77777777" w:rsidR="00FA53CA" w:rsidRPr="00D23345" w:rsidRDefault="00FA53CA" w:rsidP="00EB3D7A">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No</w:t>
            </w:r>
          </w:p>
        </w:tc>
        <w:tc>
          <w:tcPr>
            <w:tcW w:w="425" w:type="dxa"/>
            <w:tcBorders>
              <w:top w:val="single" w:sz="18" w:space="0" w:color="auto"/>
              <w:left w:val="single" w:sz="18" w:space="0" w:color="auto"/>
              <w:bottom w:val="single" w:sz="18" w:space="0" w:color="auto"/>
              <w:right w:val="single" w:sz="18" w:space="0" w:color="auto"/>
            </w:tcBorders>
          </w:tcPr>
          <w:p w14:paraId="32F6D831"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c>
          <w:tcPr>
            <w:tcW w:w="7830" w:type="dxa"/>
            <w:gridSpan w:val="3"/>
            <w:tcBorders>
              <w:left w:val="single" w:sz="18" w:space="0" w:color="auto"/>
            </w:tcBorders>
          </w:tcPr>
          <w:p w14:paraId="42D093B0"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r>
      <w:tr w:rsidR="00FA53CA" w:rsidRPr="00D23345" w14:paraId="71594A78"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67ACA0AC" w14:textId="77777777"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If so - with what complaint(s)?</w:t>
            </w:r>
          </w:p>
        </w:tc>
        <w:tc>
          <w:tcPr>
            <w:tcW w:w="5528" w:type="dxa"/>
            <w:gridSpan w:val="2"/>
            <w:tcBorders>
              <w:left w:val="single" w:sz="18" w:space="0" w:color="auto"/>
              <w:bottom w:val="single" w:sz="18" w:space="0" w:color="auto"/>
            </w:tcBorders>
          </w:tcPr>
          <w:p w14:paraId="649CE064"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2F7CEC15" w14:textId="77777777" w:rsidTr="00EB3D7A">
        <w:tc>
          <w:tcPr>
            <w:tcW w:w="10490" w:type="dxa"/>
            <w:gridSpan w:val="7"/>
            <w:tcBorders>
              <w:top w:val="single" w:sz="18" w:space="0" w:color="auto"/>
              <w:left w:val="single" w:sz="18" w:space="0" w:color="auto"/>
              <w:bottom w:val="single" w:sz="18" w:space="0" w:color="auto"/>
              <w:right w:val="single" w:sz="18" w:space="0" w:color="auto"/>
            </w:tcBorders>
          </w:tcPr>
          <w:p w14:paraId="098ADE40"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3481D2AA"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6679A942" w14:textId="3EC64F20"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If so - with what diagnos</w:t>
            </w:r>
            <w:r w:rsidR="00CF2745">
              <w:rPr>
                <w:rFonts w:eastAsia="Times New Roman" w:cs="Arial"/>
                <w:b/>
                <w:i/>
                <w:iCs/>
                <w:sz w:val="28"/>
                <w:szCs w:val="28"/>
                <w:lang w:eastAsia="zh-CN"/>
              </w:rPr>
              <w:t>es</w:t>
            </w:r>
            <w:r w:rsidRPr="00D23345">
              <w:rPr>
                <w:rFonts w:eastAsia="Times New Roman" w:cs="Arial"/>
                <w:b/>
                <w:i/>
                <w:iCs/>
                <w:sz w:val="28"/>
                <w:szCs w:val="28"/>
                <w:lang w:eastAsia="zh-CN"/>
              </w:rPr>
              <w:t>?</w:t>
            </w:r>
          </w:p>
        </w:tc>
        <w:tc>
          <w:tcPr>
            <w:tcW w:w="5528" w:type="dxa"/>
            <w:gridSpan w:val="2"/>
            <w:tcBorders>
              <w:top w:val="single" w:sz="18" w:space="0" w:color="auto"/>
              <w:left w:val="single" w:sz="18" w:space="0" w:color="auto"/>
              <w:bottom w:val="single" w:sz="18" w:space="0" w:color="auto"/>
            </w:tcBorders>
          </w:tcPr>
          <w:p w14:paraId="645F3BB1"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64773500" w14:textId="77777777" w:rsidTr="00EB3D7A">
        <w:tc>
          <w:tcPr>
            <w:tcW w:w="10490" w:type="dxa"/>
            <w:gridSpan w:val="7"/>
            <w:tcBorders>
              <w:top w:val="single" w:sz="18" w:space="0" w:color="auto"/>
              <w:left w:val="single" w:sz="18" w:space="0" w:color="auto"/>
              <w:bottom w:val="single" w:sz="18" w:space="0" w:color="auto"/>
              <w:right w:val="single" w:sz="18" w:space="0" w:color="auto"/>
            </w:tcBorders>
          </w:tcPr>
          <w:p w14:paraId="737B83AB"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bl>
    <w:p w14:paraId="4C3920D5" w14:textId="77777777" w:rsidR="00FA53CA" w:rsidRPr="00D23345" w:rsidRDefault="00FA53CA" w:rsidP="00FA53CA">
      <w:pPr>
        <w:shd w:val="clear" w:color="auto" w:fill="FFFFFF"/>
        <w:spacing w:after="160" w:line="276" w:lineRule="auto"/>
        <w:rPr>
          <w:rFonts w:eastAsia="Times New Roman" w:cs="Arial"/>
          <w:b/>
          <w:bCs/>
          <w:sz w:val="24"/>
          <w:szCs w:val="24"/>
          <w:lang w:eastAsia="zh-CN"/>
        </w:rPr>
      </w:pPr>
    </w:p>
    <w:tbl>
      <w:tblPr>
        <w:tblStyle w:val="TableGrid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25"/>
        <w:gridCol w:w="993"/>
        <w:gridCol w:w="425"/>
        <w:gridCol w:w="2302"/>
        <w:gridCol w:w="2126"/>
        <w:gridCol w:w="3402"/>
      </w:tblGrid>
      <w:tr w:rsidR="00FA53CA" w:rsidRPr="00D23345" w14:paraId="06E571F0" w14:textId="77777777" w:rsidTr="00EB3D7A">
        <w:tc>
          <w:tcPr>
            <w:tcW w:w="10490" w:type="dxa"/>
            <w:gridSpan w:val="7"/>
            <w:tcBorders>
              <w:bottom w:val="single" w:sz="18" w:space="0" w:color="auto"/>
            </w:tcBorders>
          </w:tcPr>
          <w:p w14:paraId="46AD716E" w14:textId="5F15BC4E" w:rsidR="00FA53CA" w:rsidRPr="00D23345" w:rsidRDefault="00FA53CA" w:rsidP="00EB3D7A">
            <w:pPr>
              <w:shd w:val="clear" w:color="auto" w:fill="FFFFFF"/>
              <w:spacing w:line="276" w:lineRule="auto"/>
              <w:rPr>
                <w:rFonts w:eastAsia="Times New Roman" w:cs="Arial"/>
                <w:b/>
                <w:bCs/>
                <w:sz w:val="28"/>
                <w:szCs w:val="28"/>
                <w:lang w:eastAsia="zh-CN"/>
              </w:rPr>
            </w:pPr>
            <w:bookmarkStart w:id="5" w:name="_Hlk60937746"/>
            <w:r w:rsidRPr="00D23345">
              <w:rPr>
                <w:rFonts w:eastAsia="Times New Roman" w:cs="Arial"/>
                <w:b/>
                <w:bCs/>
                <w:sz w:val="28"/>
                <w:szCs w:val="28"/>
                <w:lang w:eastAsia="zh-CN"/>
              </w:rPr>
              <w:t xml:space="preserve">24. </w:t>
            </w:r>
            <w:r w:rsidR="00CE34AD">
              <w:rPr>
                <w:rFonts w:eastAsia="Times New Roman" w:cs="Arial"/>
                <w:b/>
                <w:bCs/>
                <w:sz w:val="28"/>
                <w:szCs w:val="28"/>
                <w:lang w:eastAsia="zh-CN"/>
              </w:rPr>
              <w:t>After</w:t>
            </w:r>
            <w:r w:rsidRPr="00D23345">
              <w:rPr>
                <w:rFonts w:eastAsia="Times New Roman" w:cs="Arial"/>
                <w:b/>
                <w:bCs/>
                <w:sz w:val="28"/>
                <w:szCs w:val="28"/>
                <w:lang w:eastAsia="zh-CN"/>
              </w:rPr>
              <w:t xml:space="preserve"> discharge, was the patient admitted to hospital within </w:t>
            </w:r>
            <w:r w:rsidR="0094453C">
              <w:rPr>
                <w:rFonts w:eastAsia="Times New Roman" w:cs="Arial"/>
                <w:b/>
                <w:bCs/>
                <w:sz w:val="28"/>
                <w:szCs w:val="28"/>
                <w:lang w:eastAsia="zh-CN"/>
              </w:rPr>
              <w:t>30</w:t>
            </w:r>
            <w:r w:rsidR="00EF530E">
              <w:rPr>
                <w:rFonts w:eastAsia="Times New Roman" w:cs="Arial"/>
                <w:b/>
                <w:bCs/>
                <w:sz w:val="28"/>
                <w:szCs w:val="28"/>
                <w:lang w:eastAsia="zh-CN"/>
              </w:rPr>
              <w:t xml:space="preserve"> </w:t>
            </w:r>
            <w:r w:rsidRPr="00D23345">
              <w:rPr>
                <w:rFonts w:eastAsia="Times New Roman" w:cs="Arial"/>
                <w:b/>
                <w:bCs/>
                <w:sz w:val="28"/>
                <w:szCs w:val="28"/>
                <w:lang w:eastAsia="zh-CN"/>
              </w:rPr>
              <w:t>days?</w:t>
            </w:r>
            <w:r w:rsidR="00EF530E">
              <w:rPr>
                <w:rFonts w:eastAsia="Times New Roman" w:cs="Arial"/>
                <w:b/>
                <w:bCs/>
                <w:sz w:val="28"/>
                <w:szCs w:val="28"/>
                <w:lang w:eastAsia="zh-CN"/>
              </w:rPr>
              <w:t xml:space="preserve"> </w:t>
            </w:r>
            <w:r w:rsidR="00EF530E" w:rsidRPr="00EF530E">
              <w:rPr>
                <w:rFonts w:eastAsia="Times New Roman" w:cs="Arial"/>
                <w:b/>
                <w:bCs/>
                <w:sz w:val="24"/>
                <w:szCs w:val="24"/>
                <w:lang w:eastAsia="zh-CN"/>
              </w:rPr>
              <w:t>(</w:t>
            </w:r>
            <w:proofErr w:type="gramStart"/>
            <w:r w:rsidR="00EF530E" w:rsidRPr="00EF530E">
              <w:rPr>
                <w:rFonts w:eastAsia="Times New Roman" w:cs="Arial"/>
                <w:b/>
                <w:bCs/>
                <w:sz w:val="24"/>
                <w:szCs w:val="24"/>
                <w:lang w:eastAsia="zh-CN"/>
              </w:rPr>
              <w:t>ignore</w:t>
            </w:r>
            <w:proofErr w:type="gramEnd"/>
            <w:r w:rsidR="00EF530E" w:rsidRPr="00EF530E">
              <w:rPr>
                <w:rFonts w:eastAsia="Times New Roman" w:cs="Arial"/>
                <w:b/>
                <w:bCs/>
                <w:sz w:val="24"/>
                <w:szCs w:val="24"/>
                <w:lang w:eastAsia="zh-CN"/>
              </w:rPr>
              <w:t xml:space="preserve"> if not admitted)</w:t>
            </w:r>
          </w:p>
        </w:tc>
      </w:tr>
      <w:tr w:rsidR="00FA53CA" w:rsidRPr="00D23345" w14:paraId="53069A90"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2B50CA06" w14:textId="131C53AA" w:rsidR="00FA53CA" w:rsidRPr="00D23345" w:rsidRDefault="00EF530E" w:rsidP="00EB3D7A">
            <w:pPr>
              <w:shd w:val="clear" w:color="auto" w:fill="FFFFFF"/>
              <w:spacing w:line="276" w:lineRule="auto"/>
              <w:jc w:val="center"/>
              <w:rPr>
                <w:rFonts w:eastAsia="Times New Roman" w:cs="Arial"/>
                <w:b/>
                <w:sz w:val="28"/>
                <w:szCs w:val="28"/>
                <w:lang w:eastAsia="zh-CN"/>
              </w:rPr>
            </w:pPr>
            <w:r>
              <w:rPr>
                <w:rFonts w:eastAsia="Times New Roman" w:cs="Arial"/>
                <w:b/>
                <w:sz w:val="28"/>
                <w:szCs w:val="28"/>
                <w:lang w:eastAsia="zh-CN"/>
              </w:rPr>
              <w:t xml:space="preserve"> </w:t>
            </w:r>
            <w:r w:rsidR="00FA53CA" w:rsidRPr="00D23345">
              <w:rPr>
                <w:rFonts w:eastAsia="Times New Roman" w:cs="Arial"/>
                <w:b/>
                <w:sz w:val="28"/>
                <w:szCs w:val="28"/>
                <w:lang w:eastAsia="zh-CN"/>
              </w:rPr>
              <w:t>Yes</w:t>
            </w:r>
          </w:p>
        </w:tc>
        <w:tc>
          <w:tcPr>
            <w:tcW w:w="5528" w:type="dxa"/>
            <w:gridSpan w:val="2"/>
            <w:tcBorders>
              <w:top w:val="single" w:sz="18" w:space="0" w:color="auto"/>
              <w:left w:val="single" w:sz="18" w:space="0" w:color="auto"/>
              <w:bottom w:val="single" w:sz="18" w:space="0" w:color="auto"/>
              <w:right w:val="single" w:sz="18" w:space="0" w:color="auto"/>
            </w:tcBorders>
          </w:tcPr>
          <w:p w14:paraId="556306BE" w14:textId="77777777" w:rsidR="00FA53CA" w:rsidRPr="00D23345" w:rsidRDefault="00FA53CA" w:rsidP="00EB3D7A">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No</w:t>
            </w:r>
          </w:p>
        </w:tc>
      </w:tr>
      <w:tr w:rsidR="00FA53CA" w:rsidRPr="00D23345" w14:paraId="0760DD78" w14:textId="77777777" w:rsidTr="00F10EF6">
        <w:tc>
          <w:tcPr>
            <w:tcW w:w="4962" w:type="dxa"/>
            <w:gridSpan w:val="5"/>
            <w:tcBorders>
              <w:top w:val="single" w:sz="18" w:space="0" w:color="auto"/>
              <w:left w:val="single" w:sz="18" w:space="0" w:color="auto"/>
              <w:bottom w:val="single" w:sz="18" w:space="0" w:color="auto"/>
              <w:right w:val="single" w:sz="18" w:space="0" w:color="auto"/>
            </w:tcBorders>
          </w:tcPr>
          <w:p w14:paraId="3F646399" w14:textId="77777777" w:rsidR="00FA53CA" w:rsidRPr="00D23345" w:rsidRDefault="00FA53CA" w:rsidP="00EB3D7A">
            <w:pPr>
              <w:shd w:val="clear" w:color="auto" w:fill="FFFFFF"/>
              <w:spacing w:line="276" w:lineRule="auto"/>
              <w:jc w:val="center"/>
              <w:rPr>
                <w:rFonts w:eastAsia="Times New Roman" w:cs="Arial"/>
                <w:i/>
                <w:iCs/>
                <w:sz w:val="28"/>
                <w:szCs w:val="28"/>
                <w:lang w:eastAsia="zh-CN"/>
              </w:rPr>
            </w:pPr>
          </w:p>
        </w:tc>
        <w:tc>
          <w:tcPr>
            <w:tcW w:w="5528" w:type="dxa"/>
            <w:gridSpan w:val="2"/>
            <w:tcBorders>
              <w:top w:val="single" w:sz="18" w:space="0" w:color="auto"/>
              <w:left w:val="single" w:sz="18" w:space="0" w:color="auto"/>
              <w:bottom w:val="single" w:sz="18" w:space="0" w:color="auto"/>
              <w:right w:val="single" w:sz="18" w:space="0" w:color="auto"/>
            </w:tcBorders>
          </w:tcPr>
          <w:p w14:paraId="094DC3E5"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10EF6" w:rsidRPr="00D23345" w14:paraId="07C7A2CF" w14:textId="77777777" w:rsidTr="009F7235">
        <w:tc>
          <w:tcPr>
            <w:tcW w:w="10490" w:type="dxa"/>
            <w:gridSpan w:val="7"/>
            <w:tcBorders>
              <w:top w:val="single" w:sz="18" w:space="0" w:color="auto"/>
              <w:left w:val="single" w:sz="18" w:space="0" w:color="auto"/>
              <w:bottom w:val="single" w:sz="18" w:space="0" w:color="auto"/>
              <w:right w:val="single" w:sz="18" w:space="0" w:color="auto"/>
            </w:tcBorders>
          </w:tcPr>
          <w:p w14:paraId="353D3283" w14:textId="123C761B" w:rsidR="00F10EF6" w:rsidRPr="00D23345" w:rsidRDefault="00F10EF6" w:rsidP="00F10EF6">
            <w:pPr>
              <w:shd w:val="clear" w:color="auto" w:fill="FFFFFF"/>
              <w:spacing w:line="276" w:lineRule="auto"/>
              <w:rPr>
                <w:rFonts w:eastAsia="Times New Roman" w:cs="Arial"/>
                <w:sz w:val="28"/>
                <w:szCs w:val="28"/>
                <w:lang w:eastAsia="zh-CN"/>
              </w:rPr>
            </w:pPr>
            <w:r w:rsidRPr="00D23345">
              <w:rPr>
                <w:rFonts w:eastAsia="Times New Roman" w:cs="Arial"/>
                <w:b/>
                <w:i/>
                <w:iCs/>
                <w:sz w:val="28"/>
                <w:szCs w:val="28"/>
                <w:lang w:eastAsia="zh-CN"/>
              </w:rPr>
              <w:t>If so - on what date</w:t>
            </w:r>
            <w:r>
              <w:rPr>
                <w:rFonts w:eastAsia="Times New Roman" w:cs="Arial"/>
                <w:b/>
                <w:i/>
                <w:iCs/>
                <w:sz w:val="28"/>
                <w:szCs w:val="28"/>
                <w:lang w:eastAsia="zh-CN"/>
              </w:rPr>
              <w:t>(s)</w:t>
            </w:r>
            <w:r w:rsidRPr="00D23345">
              <w:rPr>
                <w:rFonts w:eastAsia="Times New Roman" w:cs="Arial"/>
                <w:b/>
                <w:i/>
                <w:iCs/>
                <w:sz w:val="28"/>
                <w:szCs w:val="28"/>
                <w:lang w:eastAsia="zh-CN"/>
              </w:rPr>
              <w:t xml:space="preserve">? </w:t>
            </w:r>
            <w:r w:rsidRPr="00D23345">
              <w:rPr>
                <w:rFonts w:eastAsia="Times New Roman" w:cs="Arial"/>
                <w:b/>
                <w:sz w:val="28"/>
                <w:szCs w:val="28"/>
                <w:lang w:eastAsia="zh-CN"/>
              </w:rPr>
              <w:t>(DD/MM/YY)</w:t>
            </w:r>
            <w:r>
              <w:rPr>
                <w:rFonts w:eastAsia="Times New Roman" w:cs="Arial"/>
                <w:b/>
                <w:sz w:val="28"/>
                <w:szCs w:val="28"/>
                <w:lang w:eastAsia="zh-CN"/>
              </w:rPr>
              <w:t xml:space="preserve"> (multiple allowed)</w:t>
            </w:r>
          </w:p>
        </w:tc>
      </w:tr>
      <w:tr w:rsidR="00FA53CA" w:rsidRPr="00D23345" w14:paraId="048C6FA8" w14:textId="77777777" w:rsidTr="00F10EF6">
        <w:tc>
          <w:tcPr>
            <w:tcW w:w="4962" w:type="dxa"/>
            <w:gridSpan w:val="5"/>
            <w:tcBorders>
              <w:top w:val="single" w:sz="18" w:space="0" w:color="auto"/>
              <w:left w:val="single" w:sz="18" w:space="0" w:color="auto"/>
              <w:bottom w:val="single" w:sz="18" w:space="0" w:color="auto"/>
              <w:right w:val="single" w:sz="18" w:space="0" w:color="auto"/>
            </w:tcBorders>
          </w:tcPr>
          <w:p w14:paraId="10BDA32A" w14:textId="77777777" w:rsidR="00FA53CA" w:rsidRPr="00D23345" w:rsidRDefault="00FA53CA" w:rsidP="00EB3D7A">
            <w:pPr>
              <w:shd w:val="clear" w:color="auto" w:fill="FFFFFF"/>
              <w:spacing w:line="276" w:lineRule="auto"/>
              <w:jc w:val="center"/>
              <w:rPr>
                <w:rFonts w:eastAsia="Times New Roman" w:cs="Arial"/>
                <w:i/>
                <w:iCs/>
                <w:sz w:val="28"/>
                <w:szCs w:val="28"/>
                <w:lang w:eastAsia="zh-CN"/>
              </w:rPr>
            </w:pPr>
          </w:p>
        </w:tc>
        <w:tc>
          <w:tcPr>
            <w:tcW w:w="5528" w:type="dxa"/>
            <w:gridSpan w:val="2"/>
            <w:tcBorders>
              <w:top w:val="single" w:sz="18" w:space="0" w:color="auto"/>
              <w:left w:val="single" w:sz="18" w:space="0" w:color="auto"/>
            </w:tcBorders>
          </w:tcPr>
          <w:p w14:paraId="56292C11"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6B0B4A94" w14:textId="77777777" w:rsidTr="00F10EF6">
        <w:tc>
          <w:tcPr>
            <w:tcW w:w="7088" w:type="dxa"/>
            <w:gridSpan w:val="6"/>
            <w:tcBorders>
              <w:top w:val="single" w:sz="18" w:space="0" w:color="auto"/>
              <w:left w:val="single" w:sz="18" w:space="0" w:color="auto"/>
              <w:bottom w:val="single" w:sz="18" w:space="0" w:color="auto"/>
              <w:right w:val="single" w:sz="18" w:space="0" w:color="auto"/>
            </w:tcBorders>
          </w:tcPr>
          <w:p w14:paraId="1AA42D97" w14:textId="47D497A4" w:rsidR="00FA53CA" w:rsidRPr="00D23345" w:rsidRDefault="00FA53CA" w:rsidP="00EB3D7A">
            <w:pPr>
              <w:shd w:val="clear" w:color="auto" w:fill="FFFFFF"/>
              <w:spacing w:line="276" w:lineRule="auto"/>
              <w:rPr>
                <w:rFonts w:eastAsia="Times New Roman" w:cs="Arial"/>
                <w:sz w:val="28"/>
                <w:szCs w:val="28"/>
                <w:lang w:eastAsia="zh-CN"/>
              </w:rPr>
            </w:pPr>
            <w:r w:rsidRPr="00D23345">
              <w:rPr>
                <w:rFonts w:eastAsia="Times New Roman" w:cs="Arial"/>
                <w:b/>
                <w:i/>
                <w:iCs/>
                <w:sz w:val="28"/>
                <w:szCs w:val="28"/>
                <w:lang w:eastAsia="zh-CN"/>
              </w:rPr>
              <w:t xml:space="preserve">If so – </w:t>
            </w:r>
            <w:r w:rsidR="00F10EF6">
              <w:rPr>
                <w:rFonts w:eastAsia="Times New Roman" w:cs="Arial"/>
                <w:b/>
                <w:i/>
                <w:iCs/>
                <w:sz w:val="28"/>
                <w:szCs w:val="28"/>
                <w:lang w:eastAsia="zh-CN"/>
              </w:rPr>
              <w:t>were any</w:t>
            </w:r>
            <w:r w:rsidRPr="00D23345">
              <w:rPr>
                <w:rFonts w:eastAsia="Times New Roman" w:cs="Arial"/>
                <w:b/>
                <w:i/>
                <w:iCs/>
                <w:sz w:val="28"/>
                <w:szCs w:val="28"/>
                <w:lang w:eastAsia="zh-CN"/>
              </w:rPr>
              <w:t xml:space="preserve"> related to the initial attendance?</w:t>
            </w:r>
          </w:p>
        </w:tc>
        <w:tc>
          <w:tcPr>
            <w:tcW w:w="3402" w:type="dxa"/>
            <w:tcBorders>
              <w:left w:val="single" w:sz="18" w:space="0" w:color="auto"/>
            </w:tcBorders>
          </w:tcPr>
          <w:p w14:paraId="2775BE1E" w14:textId="77777777" w:rsidR="00FA53CA" w:rsidRPr="00D23345" w:rsidRDefault="00FA53CA" w:rsidP="00EB3D7A">
            <w:pPr>
              <w:shd w:val="clear" w:color="auto" w:fill="FFFFFF"/>
              <w:spacing w:line="276" w:lineRule="auto"/>
              <w:rPr>
                <w:rFonts w:eastAsia="Times New Roman" w:cs="Arial"/>
                <w:sz w:val="28"/>
                <w:szCs w:val="28"/>
                <w:lang w:eastAsia="zh-CN"/>
              </w:rPr>
            </w:pPr>
          </w:p>
        </w:tc>
      </w:tr>
      <w:tr w:rsidR="00FA53CA" w:rsidRPr="00D23345" w14:paraId="62ECC6AC" w14:textId="77777777" w:rsidTr="00EB3D7A">
        <w:tc>
          <w:tcPr>
            <w:tcW w:w="817" w:type="dxa"/>
            <w:tcBorders>
              <w:top w:val="single" w:sz="18" w:space="0" w:color="auto"/>
              <w:bottom w:val="single" w:sz="18" w:space="0" w:color="auto"/>
            </w:tcBorders>
          </w:tcPr>
          <w:p w14:paraId="2B390D1F" w14:textId="77777777" w:rsidR="00FA53CA" w:rsidRPr="00D23345" w:rsidRDefault="00FA53CA" w:rsidP="00EB3D7A">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 xml:space="preserve">Yes </w:t>
            </w:r>
          </w:p>
        </w:tc>
        <w:tc>
          <w:tcPr>
            <w:tcW w:w="425" w:type="dxa"/>
            <w:tcBorders>
              <w:top w:val="single" w:sz="18" w:space="0" w:color="auto"/>
              <w:left w:val="single" w:sz="18" w:space="0" w:color="auto"/>
              <w:bottom w:val="single" w:sz="18" w:space="0" w:color="auto"/>
            </w:tcBorders>
          </w:tcPr>
          <w:p w14:paraId="46B933C1"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c>
          <w:tcPr>
            <w:tcW w:w="993" w:type="dxa"/>
            <w:tcBorders>
              <w:top w:val="single" w:sz="18" w:space="0" w:color="auto"/>
              <w:left w:val="single" w:sz="18" w:space="0" w:color="auto"/>
              <w:bottom w:val="single" w:sz="18" w:space="0" w:color="auto"/>
            </w:tcBorders>
          </w:tcPr>
          <w:p w14:paraId="4A03569E" w14:textId="77777777" w:rsidR="00FA53CA" w:rsidRPr="00D23345" w:rsidRDefault="00FA53CA" w:rsidP="00EB3D7A">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No</w:t>
            </w:r>
          </w:p>
        </w:tc>
        <w:tc>
          <w:tcPr>
            <w:tcW w:w="425" w:type="dxa"/>
            <w:tcBorders>
              <w:top w:val="single" w:sz="18" w:space="0" w:color="auto"/>
              <w:left w:val="single" w:sz="18" w:space="0" w:color="auto"/>
              <w:bottom w:val="single" w:sz="18" w:space="0" w:color="auto"/>
              <w:right w:val="single" w:sz="18" w:space="0" w:color="auto"/>
            </w:tcBorders>
          </w:tcPr>
          <w:p w14:paraId="7D1ECDA0"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c>
          <w:tcPr>
            <w:tcW w:w="7830" w:type="dxa"/>
            <w:gridSpan w:val="3"/>
            <w:tcBorders>
              <w:left w:val="single" w:sz="18" w:space="0" w:color="auto"/>
            </w:tcBorders>
          </w:tcPr>
          <w:p w14:paraId="21C3785A" w14:textId="77777777" w:rsidR="00FA53CA" w:rsidRPr="00D23345" w:rsidRDefault="00FA53CA" w:rsidP="00EB3D7A">
            <w:pPr>
              <w:shd w:val="clear" w:color="auto" w:fill="FFFFFF"/>
              <w:spacing w:line="276" w:lineRule="auto"/>
              <w:rPr>
                <w:rFonts w:eastAsia="Times New Roman" w:cs="Arial"/>
                <w:b/>
                <w:iCs/>
                <w:sz w:val="28"/>
                <w:szCs w:val="28"/>
                <w:lang w:eastAsia="zh-CN"/>
              </w:rPr>
            </w:pPr>
          </w:p>
        </w:tc>
      </w:tr>
      <w:tr w:rsidR="00FA53CA" w:rsidRPr="00D23345" w14:paraId="0B7D4068"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308E943E" w14:textId="77777777"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If so - with what complaint(s)?</w:t>
            </w:r>
          </w:p>
        </w:tc>
        <w:tc>
          <w:tcPr>
            <w:tcW w:w="5528" w:type="dxa"/>
            <w:gridSpan w:val="2"/>
            <w:tcBorders>
              <w:left w:val="single" w:sz="18" w:space="0" w:color="auto"/>
              <w:bottom w:val="single" w:sz="18" w:space="0" w:color="auto"/>
            </w:tcBorders>
          </w:tcPr>
          <w:p w14:paraId="68D9ED9B"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677C5B9C" w14:textId="77777777" w:rsidTr="00EB3D7A">
        <w:tc>
          <w:tcPr>
            <w:tcW w:w="10490" w:type="dxa"/>
            <w:gridSpan w:val="7"/>
            <w:tcBorders>
              <w:top w:val="single" w:sz="18" w:space="0" w:color="auto"/>
              <w:left w:val="single" w:sz="18" w:space="0" w:color="auto"/>
              <w:bottom w:val="single" w:sz="18" w:space="0" w:color="auto"/>
              <w:right w:val="single" w:sz="18" w:space="0" w:color="auto"/>
            </w:tcBorders>
          </w:tcPr>
          <w:p w14:paraId="5F1C9B3D"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71E3D423" w14:textId="77777777" w:rsidTr="00D26DAF">
        <w:tc>
          <w:tcPr>
            <w:tcW w:w="4962" w:type="dxa"/>
            <w:gridSpan w:val="5"/>
            <w:tcBorders>
              <w:top w:val="single" w:sz="18" w:space="0" w:color="auto"/>
              <w:left w:val="single" w:sz="18" w:space="0" w:color="auto"/>
              <w:bottom w:val="single" w:sz="18" w:space="0" w:color="auto"/>
              <w:right w:val="single" w:sz="18" w:space="0" w:color="auto"/>
            </w:tcBorders>
          </w:tcPr>
          <w:p w14:paraId="28D35174" w14:textId="7A8417C4" w:rsidR="00FA53CA" w:rsidRPr="00D23345" w:rsidRDefault="00FA53CA" w:rsidP="00EB3D7A">
            <w:pPr>
              <w:shd w:val="clear" w:color="auto" w:fill="FFFFFF"/>
              <w:spacing w:line="276" w:lineRule="auto"/>
              <w:rPr>
                <w:rFonts w:eastAsia="Times New Roman" w:cs="Arial"/>
                <w:b/>
                <w:i/>
                <w:iCs/>
                <w:sz w:val="28"/>
                <w:szCs w:val="28"/>
                <w:lang w:eastAsia="zh-CN"/>
              </w:rPr>
            </w:pPr>
            <w:r w:rsidRPr="00D23345">
              <w:rPr>
                <w:rFonts w:eastAsia="Times New Roman" w:cs="Arial"/>
                <w:b/>
                <w:i/>
                <w:iCs/>
                <w:sz w:val="28"/>
                <w:szCs w:val="28"/>
                <w:lang w:eastAsia="zh-CN"/>
              </w:rPr>
              <w:t>If so - with what diagnos</w:t>
            </w:r>
            <w:r w:rsidR="00CF2745">
              <w:rPr>
                <w:rFonts w:eastAsia="Times New Roman" w:cs="Arial"/>
                <w:b/>
                <w:i/>
                <w:iCs/>
                <w:sz w:val="28"/>
                <w:szCs w:val="28"/>
                <w:lang w:eastAsia="zh-CN"/>
              </w:rPr>
              <w:t>es</w:t>
            </w:r>
            <w:r w:rsidRPr="00D23345">
              <w:rPr>
                <w:rFonts w:eastAsia="Times New Roman" w:cs="Arial"/>
                <w:b/>
                <w:i/>
                <w:iCs/>
                <w:sz w:val="28"/>
                <w:szCs w:val="28"/>
                <w:lang w:eastAsia="zh-CN"/>
              </w:rPr>
              <w:t>?</w:t>
            </w:r>
          </w:p>
        </w:tc>
        <w:tc>
          <w:tcPr>
            <w:tcW w:w="5528" w:type="dxa"/>
            <w:gridSpan w:val="2"/>
            <w:tcBorders>
              <w:top w:val="single" w:sz="18" w:space="0" w:color="auto"/>
              <w:left w:val="single" w:sz="18" w:space="0" w:color="auto"/>
              <w:bottom w:val="single" w:sz="18" w:space="0" w:color="auto"/>
            </w:tcBorders>
          </w:tcPr>
          <w:p w14:paraId="4DE8AA8D"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tr w:rsidR="00FA53CA" w:rsidRPr="00D23345" w14:paraId="6FE034E8" w14:textId="77777777" w:rsidTr="00EB3D7A">
        <w:tc>
          <w:tcPr>
            <w:tcW w:w="10490" w:type="dxa"/>
            <w:gridSpan w:val="7"/>
            <w:tcBorders>
              <w:top w:val="single" w:sz="18" w:space="0" w:color="auto"/>
              <w:left w:val="single" w:sz="18" w:space="0" w:color="auto"/>
              <w:bottom w:val="single" w:sz="18" w:space="0" w:color="auto"/>
              <w:right w:val="single" w:sz="18" w:space="0" w:color="auto"/>
            </w:tcBorders>
          </w:tcPr>
          <w:p w14:paraId="4C4E38A7" w14:textId="77777777" w:rsidR="00FA53CA" w:rsidRPr="00D23345" w:rsidRDefault="00FA53CA" w:rsidP="00EB3D7A">
            <w:pPr>
              <w:shd w:val="clear" w:color="auto" w:fill="FFFFFF"/>
              <w:spacing w:line="276" w:lineRule="auto"/>
              <w:jc w:val="center"/>
              <w:rPr>
                <w:rFonts w:eastAsia="Times New Roman" w:cs="Arial"/>
                <w:sz w:val="28"/>
                <w:szCs w:val="28"/>
                <w:lang w:eastAsia="zh-CN"/>
              </w:rPr>
            </w:pPr>
          </w:p>
        </w:tc>
      </w:tr>
      <w:bookmarkEnd w:id="5"/>
    </w:tbl>
    <w:p w14:paraId="075AAB1C" w14:textId="325EE083" w:rsidR="00FA53CA" w:rsidRDefault="00FA53CA" w:rsidP="00FA53CA">
      <w:pPr>
        <w:shd w:val="clear" w:color="auto" w:fill="FFFFFF"/>
        <w:spacing w:after="160" w:line="276" w:lineRule="auto"/>
        <w:rPr>
          <w:rFonts w:eastAsia="Times New Roman" w:cs="Arial"/>
          <w:sz w:val="28"/>
          <w:szCs w:val="28"/>
          <w:lang w:eastAsia="zh-CN"/>
        </w:rPr>
      </w:pPr>
    </w:p>
    <w:tbl>
      <w:tblPr>
        <w:tblStyle w:val="TableGrid1"/>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25"/>
        <w:gridCol w:w="993"/>
        <w:gridCol w:w="425"/>
        <w:gridCol w:w="2302"/>
        <w:gridCol w:w="1667"/>
        <w:gridCol w:w="3827"/>
        <w:gridCol w:w="34"/>
      </w:tblGrid>
      <w:tr w:rsidR="00474544" w:rsidRPr="00D23345" w14:paraId="183364BD" w14:textId="77777777" w:rsidTr="00CE34AD">
        <w:tc>
          <w:tcPr>
            <w:tcW w:w="10490" w:type="dxa"/>
            <w:gridSpan w:val="8"/>
            <w:tcBorders>
              <w:bottom w:val="single" w:sz="18" w:space="0" w:color="auto"/>
            </w:tcBorders>
          </w:tcPr>
          <w:p w14:paraId="7701B96C" w14:textId="0E0BB0BC" w:rsidR="00474544" w:rsidRPr="00D23345" w:rsidRDefault="00474544" w:rsidP="007E4B5E">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t>2</w:t>
            </w:r>
            <w:r>
              <w:rPr>
                <w:rFonts w:eastAsia="Times New Roman" w:cs="Arial"/>
                <w:b/>
                <w:bCs/>
                <w:sz w:val="28"/>
                <w:szCs w:val="28"/>
                <w:lang w:eastAsia="zh-CN"/>
              </w:rPr>
              <w:t>5</w:t>
            </w:r>
            <w:r w:rsidRPr="00D23345">
              <w:rPr>
                <w:rFonts w:eastAsia="Times New Roman" w:cs="Arial"/>
                <w:b/>
                <w:bCs/>
                <w:sz w:val="28"/>
                <w:szCs w:val="28"/>
                <w:lang w:eastAsia="zh-CN"/>
              </w:rPr>
              <w:t xml:space="preserve">. </w:t>
            </w:r>
            <w:r w:rsidR="00CE34AD">
              <w:rPr>
                <w:rFonts w:eastAsia="Times New Roman" w:cs="Arial"/>
                <w:b/>
                <w:bCs/>
                <w:sz w:val="28"/>
                <w:szCs w:val="28"/>
                <w:lang w:eastAsia="zh-CN"/>
              </w:rPr>
              <w:t>After</w:t>
            </w:r>
            <w:r w:rsidRPr="00D23345">
              <w:rPr>
                <w:rFonts w:eastAsia="Times New Roman" w:cs="Arial"/>
                <w:b/>
                <w:bCs/>
                <w:sz w:val="28"/>
                <w:szCs w:val="28"/>
                <w:lang w:eastAsia="zh-CN"/>
              </w:rPr>
              <w:t xml:space="preserve"> discharge, </w:t>
            </w:r>
            <w:r>
              <w:rPr>
                <w:rFonts w:eastAsia="Times New Roman" w:cs="Arial"/>
                <w:b/>
                <w:bCs/>
                <w:sz w:val="28"/>
                <w:szCs w:val="28"/>
                <w:lang w:eastAsia="zh-CN"/>
              </w:rPr>
              <w:t>did the patient die</w:t>
            </w:r>
            <w:r w:rsidRPr="00D23345">
              <w:rPr>
                <w:rFonts w:eastAsia="Times New Roman" w:cs="Arial"/>
                <w:b/>
                <w:bCs/>
                <w:sz w:val="28"/>
                <w:szCs w:val="28"/>
                <w:lang w:eastAsia="zh-CN"/>
              </w:rPr>
              <w:t xml:space="preserve"> within </w:t>
            </w:r>
            <w:r>
              <w:rPr>
                <w:rFonts w:eastAsia="Times New Roman" w:cs="Arial"/>
                <w:b/>
                <w:bCs/>
                <w:sz w:val="28"/>
                <w:szCs w:val="28"/>
                <w:lang w:eastAsia="zh-CN"/>
              </w:rPr>
              <w:t>30</w:t>
            </w:r>
            <w:r w:rsidRPr="00D23345">
              <w:rPr>
                <w:rFonts w:eastAsia="Times New Roman" w:cs="Arial"/>
                <w:b/>
                <w:bCs/>
                <w:sz w:val="28"/>
                <w:szCs w:val="28"/>
                <w:lang w:eastAsia="zh-CN"/>
              </w:rPr>
              <w:t xml:space="preserve"> days?</w:t>
            </w:r>
            <w:r w:rsidR="00EF530E">
              <w:rPr>
                <w:rFonts w:eastAsia="Times New Roman" w:cs="Arial"/>
                <w:b/>
                <w:bCs/>
                <w:sz w:val="28"/>
                <w:szCs w:val="28"/>
                <w:lang w:eastAsia="zh-CN"/>
              </w:rPr>
              <w:t xml:space="preserve"> </w:t>
            </w:r>
            <w:r w:rsidR="00EF530E" w:rsidRPr="00EF530E">
              <w:rPr>
                <w:rFonts w:eastAsia="Times New Roman" w:cs="Arial"/>
                <w:b/>
                <w:bCs/>
                <w:sz w:val="24"/>
                <w:szCs w:val="24"/>
                <w:lang w:eastAsia="zh-CN"/>
              </w:rPr>
              <w:t>(</w:t>
            </w:r>
            <w:proofErr w:type="gramStart"/>
            <w:r w:rsidR="00EF530E" w:rsidRPr="00EF530E">
              <w:rPr>
                <w:rFonts w:eastAsia="Times New Roman" w:cs="Arial"/>
                <w:b/>
                <w:bCs/>
                <w:sz w:val="24"/>
                <w:szCs w:val="24"/>
                <w:lang w:eastAsia="zh-CN"/>
              </w:rPr>
              <w:t>ignore</w:t>
            </w:r>
            <w:proofErr w:type="gramEnd"/>
            <w:r w:rsidR="00EF530E" w:rsidRPr="00EF530E">
              <w:rPr>
                <w:rFonts w:eastAsia="Times New Roman" w:cs="Arial"/>
                <w:b/>
                <w:bCs/>
                <w:sz w:val="24"/>
                <w:szCs w:val="24"/>
                <w:lang w:eastAsia="zh-CN"/>
              </w:rPr>
              <w:t xml:space="preserve"> if not admitted)</w:t>
            </w:r>
          </w:p>
        </w:tc>
      </w:tr>
      <w:tr w:rsidR="00474544" w:rsidRPr="00D23345" w14:paraId="796D5C7C" w14:textId="77777777" w:rsidTr="00CE34AD">
        <w:tc>
          <w:tcPr>
            <w:tcW w:w="4962" w:type="dxa"/>
            <w:gridSpan w:val="5"/>
            <w:tcBorders>
              <w:top w:val="single" w:sz="18" w:space="0" w:color="auto"/>
              <w:left w:val="single" w:sz="18" w:space="0" w:color="auto"/>
              <w:bottom w:val="single" w:sz="18" w:space="0" w:color="auto"/>
              <w:right w:val="single" w:sz="18" w:space="0" w:color="auto"/>
            </w:tcBorders>
          </w:tcPr>
          <w:p w14:paraId="06AC6DEC" w14:textId="77777777" w:rsidR="00474544" w:rsidRPr="00D23345" w:rsidRDefault="00474544" w:rsidP="007E4B5E">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Yes</w:t>
            </w:r>
          </w:p>
        </w:tc>
        <w:tc>
          <w:tcPr>
            <w:tcW w:w="5528" w:type="dxa"/>
            <w:gridSpan w:val="3"/>
            <w:tcBorders>
              <w:top w:val="single" w:sz="18" w:space="0" w:color="auto"/>
              <w:left w:val="single" w:sz="18" w:space="0" w:color="auto"/>
              <w:bottom w:val="single" w:sz="18" w:space="0" w:color="auto"/>
              <w:right w:val="single" w:sz="18" w:space="0" w:color="auto"/>
            </w:tcBorders>
          </w:tcPr>
          <w:p w14:paraId="2001A03F" w14:textId="77777777" w:rsidR="00474544" w:rsidRPr="00D23345" w:rsidRDefault="00474544" w:rsidP="007E4B5E">
            <w:pPr>
              <w:shd w:val="clear" w:color="auto" w:fill="FFFFFF"/>
              <w:spacing w:line="276" w:lineRule="auto"/>
              <w:jc w:val="center"/>
              <w:rPr>
                <w:rFonts w:eastAsia="Times New Roman" w:cs="Arial"/>
                <w:b/>
                <w:sz w:val="28"/>
                <w:szCs w:val="28"/>
                <w:lang w:eastAsia="zh-CN"/>
              </w:rPr>
            </w:pPr>
            <w:r w:rsidRPr="00D23345">
              <w:rPr>
                <w:rFonts w:eastAsia="Times New Roman" w:cs="Arial"/>
                <w:b/>
                <w:sz w:val="28"/>
                <w:szCs w:val="28"/>
                <w:lang w:eastAsia="zh-CN"/>
              </w:rPr>
              <w:t>No</w:t>
            </w:r>
          </w:p>
        </w:tc>
      </w:tr>
      <w:tr w:rsidR="00474544" w:rsidRPr="00D23345" w14:paraId="6D5C1AC8" w14:textId="77777777" w:rsidTr="00CE34AD">
        <w:tc>
          <w:tcPr>
            <w:tcW w:w="4962" w:type="dxa"/>
            <w:gridSpan w:val="5"/>
            <w:tcBorders>
              <w:top w:val="single" w:sz="18" w:space="0" w:color="auto"/>
              <w:left w:val="single" w:sz="18" w:space="0" w:color="auto"/>
              <w:bottom w:val="single" w:sz="18" w:space="0" w:color="auto"/>
              <w:right w:val="single" w:sz="18" w:space="0" w:color="auto"/>
            </w:tcBorders>
          </w:tcPr>
          <w:p w14:paraId="73820BD0" w14:textId="77777777" w:rsidR="00474544" w:rsidRPr="00D23345" w:rsidRDefault="00474544" w:rsidP="007E4B5E">
            <w:pPr>
              <w:shd w:val="clear" w:color="auto" w:fill="FFFFFF"/>
              <w:spacing w:line="276" w:lineRule="auto"/>
              <w:jc w:val="center"/>
              <w:rPr>
                <w:rFonts w:eastAsia="Times New Roman" w:cs="Arial"/>
                <w:i/>
                <w:iCs/>
                <w:sz w:val="28"/>
                <w:szCs w:val="28"/>
                <w:lang w:eastAsia="zh-CN"/>
              </w:rPr>
            </w:pPr>
          </w:p>
        </w:tc>
        <w:tc>
          <w:tcPr>
            <w:tcW w:w="5528" w:type="dxa"/>
            <w:gridSpan w:val="3"/>
            <w:tcBorders>
              <w:top w:val="single" w:sz="18" w:space="0" w:color="auto"/>
              <w:left w:val="single" w:sz="18" w:space="0" w:color="auto"/>
              <w:bottom w:val="single" w:sz="18" w:space="0" w:color="auto"/>
              <w:right w:val="single" w:sz="18" w:space="0" w:color="auto"/>
            </w:tcBorders>
          </w:tcPr>
          <w:p w14:paraId="5F0C13AF" w14:textId="77777777" w:rsidR="00474544" w:rsidRPr="00D23345" w:rsidRDefault="00474544" w:rsidP="007E4B5E">
            <w:pPr>
              <w:shd w:val="clear" w:color="auto" w:fill="FFFFFF"/>
              <w:spacing w:line="276" w:lineRule="auto"/>
              <w:jc w:val="center"/>
              <w:rPr>
                <w:rFonts w:eastAsia="Times New Roman" w:cs="Arial"/>
                <w:sz w:val="28"/>
                <w:szCs w:val="28"/>
                <w:lang w:eastAsia="zh-CN"/>
              </w:rPr>
            </w:pPr>
          </w:p>
        </w:tc>
      </w:tr>
      <w:tr w:rsidR="00474544" w:rsidRPr="00D23345" w14:paraId="42C70702" w14:textId="77777777" w:rsidTr="00CE34AD">
        <w:tc>
          <w:tcPr>
            <w:tcW w:w="4962" w:type="dxa"/>
            <w:gridSpan w:val="5"/>
            <w:tcBorders>
              <w:top w:val="single" w:sz="18" w:space="0" w:color="auto"/>
              <w:left w:val="single" w:sz="18" w:space="0" w:color="auto"/>
              <w:bottom w:val="single" w:sz="18" w:space="0" w:color="auto"/>
              <w:right w:val="single" w:sz="18" w:space="0" w:color="auto"/>
            </w:tcBorders>
          </w:tcPr>
          <w:p w14:paraId="017C4E51" w14:textId="2C21E963" w:rsidR="00474544" w:rsidRPr="00D23345" w:rsidRDefault="00474544" w:rsidP="007E4B5E">
            <w:pPr>
              <w:shd w:val="clear" w:color="auto" w:fill="FFFFFF"/>
              <w:spacing w:line="276" w:lineRule="auto"/>
              <w:rPr>
                <w:rFonts w:eastAsia="Times New Roman" w:cs="Arial"/>
                <w:b/>
                <w:sz w:val="28"/>
                <w:szCs w:val="28"/>
                <w:lang w:eastAsia="zh-CN"/>
              </w:rPr>
            </w:pPr>
            <w:r w:rsidRPr="00D23345">
              <w:rPr>
                <w:rFonts w:eastAsia="Times New Roman" w:cs="Arial"/>
                <w:b/>
                <w:i/>
                <w:iCs/>
                <w:sz w:val="28"/>
                <w:szCs w:val="28"/>
                <w:lang w:eastAsia="zh-CN"/>
              </w:rPr>
              <w:t xml:space="preserve">If so - on what date? </w:t>
            </w:r>
            <w:r w:rsidRPr="00D23345">
              <w:rPr>
                <w:rFonts w:eastAsia="Times New Roman" w:cs="Arial"/>
                <w:b/>
                <w:sz w:val="28"/>
                <w:szCs w:val="28"/>
                <w:lang w:eastAsia="zh-CN"/>
              </w:rPr>
              <w:t>(DD/MM/YY)</w:t>
            </w:r>
          </w:p>
        </w:tc>
        <w:tc>
          <w:tcPr>
            <w:tcW w:w="5528" w:type="dxa"/>
            <w:gridSpan w:val="3"/>
            <w:tcBorders>
              <w:top w:val="single" w:sz="18" w:space="0" w:color="auto"/>
              <w:left w:val="single" w:sz="18" w:space="0" w:color="auto"/>
            </w:tcBorders>
          </w:tcPr>
          <w:p w14:paraId="18D51D05" w14:textId="77777777" w:rsidR="00474544" w:rsidRPr="00D23345" w:rsidRDefault="00474544" w:rsidP="007E4B5E">
            <w:pPr>
              <w:shd w:val="clear" w:color="auto" w:fill="FFFFFF"/>
              <w:spacing w:line="276" w:lineRule="auto"/>
              <w:jc w:val="center"/>
              <w:rPr>
                <w:rFonts w:eastAsia="Times New Roman" w:cs="Arial"/>
                <w:sz w:val="28"/>
                <w:szCs w:val="28"/>
                <w:lang w:eastAsia="zh-CN"/>
              </w:rPr>
            </w:pPr>
          </w:p>
        </w:tc>
      </w:tr>
      <w:tr w:rsidR="00474544" w:rsidRPr="00D23345" w14:paraId="05D67C37" w14:textId="77777777" w:rsidTr="00CE34AD">
        <w:tc>
          <w:tcPr>
            <w:tcW w:w="4962" w:type="dxa"/>
            <w:gridSpan w:val="5"/>
            <w:tcBorders>
              <w:top w:val="single" w:sz="18" w:space="0" w:color="auto"/>
              <w:left w:val="single" w:sz="18" w:space="0" w:color="auto"/>
              <w:bottom w:val="single" w:sz="18" w:space="0" w:color="auto"/>
              <w:right w:val="single" w:sz="18" w:space="0" w:color="auto"/>
            </w:tcBorders>
          </w:tcPr>
          <w:p w14:paraId="6864B3EC" w14:textId="77777777" w:rsidR="00474544" w:rsidRPr="00D23345" w:rsidRDefault="00474544" w:rsidP="007E4B5E">
            <w:pPr>
              <w:shd w:val="clear" w:color="auto" w:fill="FFFFFF"/>
              <w:spacing w:line="276" w:lineRule="auto"/>
              <w:jc w:val="center"/>
              <w:rPr>
                <w:rFonts w:eastAsia="Times New Roman" w:cs="Arial"/>
                <w:i/>
                <w:iCs/>
                <w:sz w:val="28"/>
                <w:szCs w:val="28"/>
                <w:lang w:eastAsia="zh-CN"/>
              </w:rPr>
            </w:pPr>
          </w:p>
        </w:tc>
        <w:tc>
          <w:tcPr>
            <w:tcW w:w="5528" w:type="dxa"/>
            <w:gridSpan w:val="3"/>
            <w:tcBorders>
              <w:left w:val="single" w:sz="18" w:space="0" w:color="auto"/>
            </w:tcBorders>
          </w:tcPr>
          <w:p w14:paraId="7A57654F" w14:textId="77777777" w:rsidR="00474544" w:rsidRPr="00D23345" w:rsidRDefault="00474544" w:rsidP="007E4B5E">
            <w:pPr>
              <w:shd w:val="clear" w:color="auto" w:fill="FFFFFF"/>
              <w:spacing w:line="276" w:lineRule="auto"/>
              <w:jc w:val="center"/>
              <w:rPr>
                <w:rFonts w:eastAsia="Times New Roman" w:cs="Arial"/>
                <w:sz w:val="28"/>
                <w:szCs w:val="28"/>
                <w:lang w:eastAsia="zh-CN"/>
              </w:rPr>
            </w:pPr>
          </w:p>
        </w:tc>
      </w:tr>
      <w:tr w:rsidR="00474544" w:rsidRPr="00D23345" w14:paraId="50B4E55F" w14:textId="77777777" w:rsidTr="00CE34AD">
        <w:tc>
          <w:tcPr>
            <w:tcW w:w="6629" w:type="dxa"/>
            <w:gridSpan w:val="6"/>
            <w:tcBorders>
              <w:top w:val="single" w:sz="18" w:space="0" w:color="auto"/>
              <w:left w:val="single" w:sz="18" w:space="0" w:color="auto"/>
              <w:bottom w:val="single" w:sz="18" w:space="0" w:color="auto"/>
              <w:right w:val="single" w:sz="18" w:space="0" w:color="auto"/>
            </w:tcBorders>
          </w:tcPr>
          <w:p w14:paraId="10680ED8" w14:textId="77777777" w:rsidR="00474544" w:rsidRPr="00D23345" w:rsidRDefault="00474544" w:rsidP="007E4B5E">
            <w:pPr>
              <w:shd w:val="clear" w:color="auto" w:fill="FFFFFF"/>
              <w:spacing w:line="276" w:lineRule="auto"/>
              <w:rPr>
                <w:rFonts w:eastAsia="Times New Roman" w:cs="Arial"/>
                <w:sz w:val="28"/>
                <w:szCs w:val="28"/>
                <w:lang w:eastAsia="zh-CN"/>
              </w:rPr>
            </w:pPr>
            <w:r w:rsidRPr="00D23345">
              <w:rPr>
                <w:rFonts w:eastAsia="Times New Roman" w:cs="Arial"/>
                <w:b/>
                <w:i/>
                <w:iCs/>
                <w:sz w:val="28"/>
                <w:szCs w:val="28"/>
                <w:lang w:eastAsia="zh-CN"/>
              </w:rPr>
              <w:t>If so – was this related to the initial attendance?</w:t>
            </w:r>
          </w:p>
        </w:tc>
        <w:tc>
          <w:tcPr>
            <w:tcW w:w="3861" w:type="dxa"/>
            <w:gridSpan w:val="2"/>
            <w:tcBorders>
              <w:left w:val="single" w:sz="18" w:space="0" w:color="auto"/>
            </w:tcBorders>
          </w:tcPr>
          <w:p w14:paraId="030E252D" w14:textId="77777777" w:rsidR="00474544" w:rsidRPr="00D23345" w:rsidRDefault="00474544" w:rsidP="007E4B5E">
            <w:pPr>
              <w:shd w:val="clear" w:color="auto" w:fill="FFFFFF"/>
              <w:spacing w:line="276" w:lineRule="auto"/>
              <w:rPr>
                <w:rFonts w:eastAsia="Times New Roman" w:cs="Arial"/>
                <w:sz w:val="28"/>
                <w:szCs w:val="28"/>
                <w:lang w:eastAsia="zh-CN"/>
              </w:rPr>
            </w:pPr>
          </w:p>
        </w:tc>
      </w:tr>
      <w:tr w:rsidR="00474544" w:rsidRPr="00D23345" w14:paraId="4D0B6A75" w14:textId="77777777" w:rsidTr="00CE34AD">
        <w:tc>
          <w:tcPr>
            <w:tcW w:w="817" w:type="dxa"/>
            <w:tcBorders>
              <w:top w:val="single" w:sz="18" w:space="0" w:color="auto"/>
              <w:bottom w:val="single" w:sz="18" w:space="0" w:color="auto"/>
            </w:tcBorders>
          </w:tcPr>
          <w:p w14:paraId="46D045EE" w14:textId="77777777" w:rsidR="00474544" w:rsidRPr="00D23345" w:rsidRDefault="00474544" w:rsidP="007E4B5E">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 xml:space="preserve">Yes </w:t>
            </w:r>
          </w:p>
        </w:tc>
        <w:tc>
          <w:tcPr>
            <w:tcW w:w="425" w:type="dxa"/>
            <w:tcBorders>
              <w:top w:val="single" w:sz="18" w:space="0" w:color="auto"/>
              <w:left w:val="single" w:sz="18" w:space="0" w:color="auto"/>
              <w:bottom w:val="single" w:sz="18" w:space="0" w:color="auto"/>
            </w:tcBorders>
          </w:tcPr>
          <w:p w14:paraId="3F1792D4" w14:textId="77777777" w:rsidR="00474544" w:rsidRPr="00D23345" w:rsidRDefault="00474544" w:rsidP="007E4B5E">
            <w:pPr>
              <w:shd w:val="clear" w:color="auto" w:fill="FFFFFF"/>
              <w:spacing w:line="276" w:lineRule="auto"/>
              <w:rPr>
                <w:rFonts w:eastAsia="Times New Roman" w:cs="Arial"/>
                <w:b/>
                <w:iCs/>
                <w:sz w:val="28"/>
                <w:szCs w:val="28"/>
                <w:lang w:eastAsia="zh-CN"/>
              </w:rPr>
            </w:pPr>
          </w:p>
        </w:tc>
        <w:tc>
          <w:tcPr>
            <w:tcW w:w="993" w:type="dxa"/>
            <w:tcBorders>
              <w:top w:val="single" w:sz="18" w:space="0" w:color="auto"/>
              <w:left w:val="single" w:sz="18" w:space="0" w:color="auto"/>
              <w:bottom w:val="single" w:sz="18" w:space="0" w:color="auto"/>
            </w:tcBorders>
          </w:tcPr>
          <w:p w14:paraId="0668A0EB" w14:textId="77777777" w:rsidR="00474544" w:rsidRPr="00D23345" w:rsidRDefault="00474544" w:rsidP="007E4B5E">
            <w:pPr>
              <w:shd w:val="clear" w:color="auto" w:fill="FFFFFF"/>
              <w:spacing w:line="276" w:lineRule="auto"/>
              <w:jc w:val="right"/>
              <w:rPr>
                <w:rFonts w:eastAsia="Times New Roman" w:cs="Arial"/>
                <w:b/>
                <w:iCs/>
                <w:sz w:val="28"/>
                <w:szCs w:val="28"/>
                <w:lang w:eastAsia="zh-CN"/>
              </w:rPr>
            </w:pPr>
            <w:r w:rsidRPr="00D23345">
              <w:rPr>
                <w:rFonts w:eastAsia="Times New Roman" w:cs="Arial"/>
                <w:b/>
                <w:iCs/>
                <w:sz w:val="28"/>
                <w:szCs w:val="28"/>
                <w:lang w:eastAsia="zh-CN"/>
              </w:rPr>
              <w:t>No</w:t>
            </w:r>
          </w:p>
        </w:tc>
        <w:tc>
          <w:tcPr>
            <w:tcW w:w="425" w:type="dxa"/>
            <w:tcBorders>
              <w:top w:val="single" w:sz="18" w:space="0" w:color="auto"/>
              <w:left w:val="single" w:sz="18" w:space="0" w:color="auto"/>
              <w:bottom w:val="single" w:sz="18" w:space="0" w:color="auto"/>
              <w:right w:val="single" w:sz="18" w:space="0" w:color="auto"/>
            </w:tcBorders>
          </w:tcPr>
          <w:p w14:paraId="76F1F8F0" w14:textId="77777777" w:rsidR="00474544" w:rsidRPr="00D23345" w:rsidRDefault="00474544" w:rsidP="007E4B5E">
            <w:pPr>
              <w:shd w:val="clear" w:color="auto" w:fill="FFFFFF"/>
              <w:spacing w:line="276" w:lineRule="auto"/>
              <w:rPr>
                <w:rFonts w:eastAsia="Times New Roman" w:cs="Arial"/>
                <w:b/>
                <w:iCs/>
                <w:sz w:val="28"/>
                <w:szCs w:val="28"/>
                <w:lang w:eastAsia="zh-CN"/>
              </w:rPr>
            </w:pPr>
          </w:p>
        </w:tc>
        <w:tc>
          <w:tcPr>
            <w:tcW w:w="7830" w:type="dxa"/>
            <w:gridSpan w:val="4"/>
            <w:tcBorders>
              <w:left w:val="single" w:sz="18" w:space="0" w:color="auto"/>
            </w:tcBorders>
          </w:tcPr>
          <w:p w14:paraId="3BE7F76A" w14:textId="77777777" w:rsidR="00474544" w:rsidRPr="00D23345" w:rsidRDefault="00474544" w:rsidP="007E4B5E">
            <w:pPr>
              <w:shd w:val="clear" w:color="auto" w:fill="FFFFFF"/>
              <w:spacing w:line="276" w:lineRule="auto"/>
              <w:rPr>
                <w:rFonts w:eastAsia="Times New Roman" w:cs="Arial"/>
                <w:b/>
                <w:iCs/>
                <w:sz w:val="28"/>
                <w:szCs w:val="28"/>
                <w:lang w:eastAsia="zh-CN"/>
              </w:rPr>
            </w:pPr>
          </w:p>
        </w:tc>
      </w:tr>
      <w:tr w:rsidR="00474544" w:rsidRPr="00D23345" w14:paraId="2F67DA7E" w14:textId="77777777" w:rsidTr="00CE34AD">
        <w:tc>
          <w:tcPr>
            <w:tcW w:w="10490" w:type="dxa"/>
            <w:gridSpan w:val="8"/>
            <w:tcBorders>
              <w:top w:val="single" w:sz="18" w:space="0" w:color="auto"/>
              <w:left w:val="single" w:sz="18" w:space="0" w:color="auto"/>
              <w:bottom w:val="single" w:sz="18" w:space="0" w:color="auto"/>
              <w:right w:val="single" w:sz="18" w:space="0" w:color="auto"/>
            </w:tcBorders>
          </w:tcPr>
          <w:p w14:paraId="1F44D9E5" w14:textId="040773F8" w:rsidR="00474544" w:rsidRPr="00474544" w:rsidRDefault="00474544" w:rsidP="00474544">
            <w:pPr>
              <w:shd w:val="clear" w:color="auto" w:fill="FFFFFF"/>
              <w:spacing w:line="276" w:lineRule="auto"/>
              <w:rPr>
                <w:rFonts w:eastAsia="Times New Roman" w:cs="Arial"/>
                <w:b/>
                <w:bCs/>
                <w:i/>
                <w:iCs/>
                <w:sz w:val="28"/>
                <w:szCs w:val="28"/>
                <w:lang w:eastAsia="zh-CN"/>
              </w:rPr>
            </w:pPr>
            <w:r w:rsidRPr="00474544">
              <w:rPr>
                <w:rFonts w:eastAsia="Times New Roman" w:cs="Arial"/>
                <w:b/>
                <w:bCs/>
                <w:i/>
                <w:iCs/>
                <w:sz w:val="28"/>
                <w:szCs w:val="28"/>
                <w:lang w:eastAsia="zh-CN"/>
              </w:rPr>
              <w:t>What was the cause of death?</w:t>
            </w:r>
          </w:p>
        </w:tc>
      </w:tr>
      <w:tr w:rsidR="00474544" w:rsidRPr="00D23345" w14:paraId="7DF8EC6E" w14:textId="77777777" w:rsidTr="00CE34AD">
        <w:tc>
          <w:tcPr>
            <w:tcW w:w="10490" w:type="dxa"/>
            <w:gridSpan w:val="8"/>
            <w:tcBorders>
              <w:top w:val="single" w:sz="18" w:space="0" w:color="auto"/>
              <w:left w:val="single" w:sz="18" w:space="0" w:color="auto"/>
              <w:bottom w:val="single" w:sz="18" w:space="0" w:color="auto"/>
              <w:right w:val="single" w:sz="18" w:space="0" w:color="auto"/>
            </w:tcBorders>
          </w:tcPr>
          <w:p w14:paraId="787A115C" w14:textId="77777777" w:rsidR="00474544" w:rsidRPr="00D23345" w:rsidRDefault="00474544" w:rsidP="007E4B5E">
            <w:pPr>
              <w:shd w:val="clear" w:color="auto" w:fill="FFFFFF"/>
              <w:spacing w:line="276" w:lineRule="auto"/>
              <w:jc w:val="center"/>
              <w:rPr>
                <w:rFonts w:eastAsia="Times New Roman" w:cs="Arial"/>
                <w:sz w:val="28"/>
                <w:szCs w:val="28"/>
                <w:lang w:eastAsia="zh-CN"/>
              </w:rPr>
            </w:pPr>
          </w:p>
        </w:tc>
      </w:tr>
      <w:tr w:rsidR="00FA53CA" w:rsidRPr="00D23345" w14:paraId="3E909C26" w14:textId="77777777" w:rsidTr="00CE34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 w:type="dxa"/>
        </w:trPr>
        <w:tc>
          <w:tcPr>
            <w:tcW w:w="10456" w:type="dxa"/>
            <w:gridSpan w:val="7"/>
            <w:tcBorders>
              <w:top w:val="nil"/>
              <w:left w:val="nil"/>
              <w:bottom w:val="single" w:sz="18" w:space="0" w:color="auto"/>
              <w:right w:val="nil"/>
            </w:tcBorders>
          </w:tcPr>
          <w:p w14:paraId="3C630A58" w14:textId="57644284" w:rsidR="00FA53CA" w:rsidRPr="00D23345" w:rsidRDefault="00FA53CA" w:rsidP="00EB3D7A">
            <w:pPr>
              <w:shd w:val="clear" w:color="auto" w:fill="FFFFFF"/>
              <w:spacing w:line="276" w:lineRule="auto"/>
              <w:rPr>
                <w:rFonts w:eastAsia="Times New Roman" w:cs="Arial"/>
                <w:b/>
                <w:bCs/>
                <w:sz w:val="28"/>
                <w:szCs w:val="28"/>
                <w:lang w:eastAsia="zh-CN"/>
              </w:rPr>
            </w:pPr>
            <w:r w:rsidRPr="00D23345">
              <w:rPr>
                <w:rFonts w:eastAsia="Times New Roman" w:cs="Arial"/>
                <w:b/>
                <w:bCs/>
                <w:sz w:val="28"/>
                <w:szCs w:val="28"/>
                <w:lang w:eastAsia="zh-CN"/>
              </w:rPr>
              <w:lastRenderedPageBreak/>
              <w:t>2</w:t>
            </w:r>
            <w:r w:rsidR="00474544">
              <w:rPr>
                <w:rFonts w:eastAsia="Times New Roman" w:cs="Arial"/>
                <w:b/>
                <w:bCs/>
                <w:sz w:val="28"/>
                <w:szCs w:val="28"/>
                <w:lang w:eastAsia="zh-CN"/>
              </w:rPr>
              <w:t>6</w:t>
            </w:r>
            <w:r w:rsidRPr="00D23345">
              <w:rPr>
                <w:rFonts w:eastAsia="Times New Roman" w:cs="Arial"/>
                <w:b/>
                <w:bCs/>
                <w:sz w:val="28"/>
                <w:szCs w:val="28"/>
                <w:lang w:eastAsia="zh-CN"/>
              </w:rPr>
              <w:t xml:space="preserve">. Please use this box to note any </w:t>
            </w:r>
            <w:r w:rsidRPr="00D23345">
              <w:rPr>
                <w:rFonts w:eastAsia="Times New Roman" w:cs="Arial"/>
                <w:b/>
                <w:sz w:val="28"/>
                <w:szCs w:val="28"/>
                <w:lang w:eastAsia="zh-CN"/>
              </w:rPr>
              <w:t>sections you cannot complete and the reasons why. It may also be used to provide more detail on any item.</w:t>
            </w:r>
          </w:p>
        </w:tc>
      </w:tr>
      <w:tr w:rsidR="00FA53CA" w:rsidRPr="00D23345" w14:paraId="14C788ED" w14:textId="77777777" w:rsidTr="00CE34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 w:type="dxa"/>
        </w:trPr>
        <w:tc>
          <w:tcPr>
            <w:tcW w:w="10456" w:type="dxa"/>
            <w:gridSpan w:val="7"/>
            <w:tcBorders>
              <w:top w:val="single" w:sz="18" w:space="0" w:color="auto"/>
              <w:left w:val="single" w:sz="18" w:space="0" w:color="auto"/>
              <w:bottom w:val="single" w:sz="18" w:space="0" w:color="auto"/>
              <w:right w:val="single" w:sz="18" w:space="0" w:color="auto"/>
            </w:tcBorders>
          </w:tcPr>
          <w:p w14:paraId="4CC330E6" w14:textId="77777777" w:rsidR="00FA53CA" w:rsidRPr="00D23345" w:rsidRDefault="00FA53CA" w:rsidP="00EB3D7A">
            <w:pPr>
              <w:shd w:val="clear" w:color="auto" w:fill="FFFFFF"/>
              <w:spacing w:line="276" w:lineRule="auto"/>
              <w:rPr>
                <w:rFonts w:eastAsia="Times New Roman" w:cs="Arial"/>
                <w:b/>
                <w:bCs/>
                <w:sz w:val="24"/>
                <w:szCs w:val="24"/>
                <w:lang w:eastAsia="zh-CN"/>
              </w:rPr>
            </w:pPr>
          </w:p>
          <w:p w14:paraId="0AD6898A" w14:textId="77777777" w:rsidR="000A7CFF" w:rsidRDefault="000A7CFF" w:rsidP="000A7CFF">
            <w:pPr>
              <w:shd w:val="clear" w:color="auto" w:fill="FFFFFF"/>
              <w:spacing w:line="276" w:lineRule="auto"/>
              <w:jc w:val="center"/>
              <w:rPr>
                <w:rFonts w:eastAsia="Times New Roman" w:cs="Arial"/>
                <w:b/>
                <w:bCs/>
                <w:sz w:val="24"/>
                <w:szCs w:val="24"/>
                <w:lang w:eastAsia="zh-CN"/>
              </w:rPr>
            </w:pPr>
          </w:p>
          <w:p w14:paraId="0504FA15" w14:textId="77777777" w:rsidR="000A7CFF" w:rsidRDefault="000A7CFF" w:rsidP="000A7CFF">
            <w:pPr>
              <w:shd w:val="clear" w:color="auto" w:fill="FFFFFF"/>
              <w:spacing w:line="276" w:lineRule="auto"/>
              <w:jc w:val="center"/>
              <w:rPr>
                <w:rFonts w:eastAsia="Times New Roman" w:cs="Arial"/>
                <w:b/>
                <w:bCs/>
                <w:sz w:val="24"/>
                <w:szCs w:val="24"/>
                <w:lang w:eastAsia="zh-CN"/>
              </w:rPr>
            </w:pPr>
          </w:p>
          <w:p w14:paraId="7737D240" w14:textId="1A3B2E7B" w:rsidR="00FA53CA" w:rsidRPr="000A7CFF" w:rsidRDefault="000A7CFF" w:rsidP="000A7CFF">
            <w:pPr>
              <w:shd w:val="clear" w:color="auto" w:fill="FFFFFF"/>
              <w:spacing w:line="276" w:lineRule="auto"/>
              <w:rPr>
                <w:rFonts w:eastAsia="Times New Roman" w:cs="Arial"/>
                <w:sz w:val="24"/>
                <w:szCs w:val="24"/>
                <w:lang w:eastAsia="zh-CN"/>
              </w:rPr>
            </w:pPr>
            <w:r w:rsidRPr="000A7CFF">
              <w:rPr>
                <w:rFonts w:eastAsia="Times New Roman" w:cs="Arial"/>
                <w:sz w:val="24"/>
                <w:szCs w:val="24"/>
                <w:lang w:eastAsia="zh-CN"/>
              </w:rPr>
              <w:t>[</w:t>
            </w:r>
            <w:proofErr w:type="gramStart"/>
            <w:r w:rsidRPr="000A7CFF">
              <w:rPr>
                <w:rFonts w:eastAsia="Times New Roman" w:cs="Arial"/>
                <w:sz w:val="24"/>
                <w:szCs w:val="24"/>
                <w:lang w:eastAsia="zh-CN"/>
              </w:rPr>
              <w:t>e.g.</w:t>
            </w:r>
            <w:proofErr w:type="gramEnd"/>
            <w:r w:rsidRPr="000A7CFF">
              <w:rPr>
                <w:rFonts w:eastAsia="Times New Roman" w:cs="Arial"/>
                <w:sz w:val="24"/>
                <w:szCs w:val="24"/>
                <w:lang w:eastAsia="zh-CN"/>
              </w:rPr>
              <w:t xml:space="preserve"> </w:t>
            </w:r>
            <w:r>
              <w:rPr>
                <w:rFonts w:eastAsia="Times New Roman" w:cs="Arial"/>
                <w:sz w:val="24"/>
                <w:szCs w:val="24"/>
                <w:lang w:eastAsia="zh-CN"/>
              </w:rPr>
              <w:t>‘</w:t>
            </w:r>
            <w:r w:rsidRPr="000A7CFF">
              <w:rPr>
                <w:rFonts w:eastAsia="Times New Roman" w:cs="Arial"/>
                <w:i/>
                <w:iCs/>
                <w:sz w:val="24"/>
                <w:szCs w:val="24"/>
                <w:lang w:eastAsia="zh-CN"/>
              </w:rPr>
              <w:t>Upon an emergency readmission</w:t>
            </w:r>
            <w:r>
              <w:rPr>
                <w:rFonts w:eastAsia="Times New Roman" w:cs="Arial"/>
                <w:sz w:val="24"/>
                <w:szCs w:val="24"/>
                <w:lang w:eastAsia="zh-CN"/>
              </w:rPr>
              <w:t xml:space="preserve"> </w:t>
            </w:r>
            <w:r>
              <w:rPr>
                <w:rFonts w:eastAsia="Times New Roman" w:cs="Arial"/>
                <w:i/>
                <w:iCs/>
                <w:sz w:val="24"/>
                <w:szCs w:val="24"/>
                <w:lang w:eastAsia="zh-CN"/>
              </w:rPr>
              <w:t>4 days after the doctor did not admit the patient</w:t>
            </w:r>
            <w:r w:rsidRPr="000A7CFF">
              <w:rPr>
                <w:rFonts w:eastAsia="Times New Roman" w:cs="Arial"/>
                <w:i/>
                <w:iCs/>
                <w:sz w:val="24"/>
                <w:szCs w:val="24"/>
                <w:lang w:eastAsia="zh-CN"/>
              </w:rPr>
              <w:t>, the patient died of causes unrelated to the initial condition</w:t>
            </w:r>
            <w:r w:rsidR="000A643D">
              <w:rPr>
                <w:rFonts w:eastAsia="Times New Roman" w:cs="Arial"/>
                <w:sz w:val="24"/>
                <w:szCs w:val="24"/>
                <w:lang w:eastAsia="zh-CN"/>
              </w:rPr>
              <w:t>.</w:t>
            </w:r>
            <w:r w:rsidR="000A643D" w:rsidRPr="000A643D">
              <w:rPr>
                <w:rFonts w:eastAsia="Times New Roman" w:cs="Arial"/>
                <w:i/>
                <w:iCs/>
                <w:sz w:val="24"/>
                <w:szCs w:val="24"/>
                <w:lang w:eastAsia="zh-CN"/>
              </w:rPr>
              <w:t xml:space="preserve"> I could only roughly guess at the ASA scores due to incomplete comorbidities documentation</w:t>
            </w:r>
            <w:r w:rsidR="000A643D">
              <w:rPr>
                <w:rFonts w:eastAsia="Times New Roman" w:cs="Arial"/>
                <w:sz w:val="24"/>
                <w:szCs w:val="24"/>
                <w:lang w:eastAsia="zh-CN"/>
              </w:rPr>
              <w:t>.</w:t>
            </w:r>
            <w:r>
              <w:rPr>
                <w:rFonts w:eastAsia="Times New Roman" w:cs="Arial"/>
                <w:i/>
                <w:iCs/>
                <w:sz w:val="24"/>
                <w:szCs w:val="24"/>
                <w:lang w:eastAsia="zh-CN"/>
              </w:rPr>
              <w:t>’</w:t>
            </w:r>
            <w:r>
              <w:rPr>
                <w:rFonts w:eastAsia="Times New Roman" w:cs="Arial"/>
                <w:sz w:val="24"/>
                <w:szCs w:val="24"/>
                <w:lang w:eastAsia="zh-CN"/>
              </w:rPr>
              <w:t>]</w:t>
            </w:r>
          </w:p>
          <w:p w14:paraId="3389D444" w14:textId="77777777" w:rsidR="00FA53CA" w:rsidRPr="00D23345" w:rsidRDefault="00FA53CA" w:rsidP="00EB3D7A">
            <w:pPr>
              <w:shd w:val="clear" w:color="auto" w:fill="FFFFFF"/>
              <w:spacing w:line="276" w:lineRule="auto"/>
              <w:rPr>
                <w:rFonts w:eastAsia="Times New Roman" w:cs="Arial"/>
                <w:b/>
                <w:bCs/>
                <w:sz w:val="24"/>
                <w:szCs w:val="24"/>
                <w:lang w:eastAsia="zh-CN"/>
              </w:rPr>
            </w:pPr>
          </w:p>
          <w:p w14:paraId="49A107A6" w14:textId="77777777" w:rsidR="00FA53CA" w:rsidRPr="00D23345" w:rsidRDefault="00FA53CA" w:rsidP="00EB3D7A">
            <w:pPr>
              <w:shd w:val="clear" w:color="auto" w:fill="FFFFFF"/>
              <w:spacing w:line="276" w:lineRule="auto"/>
              <w:rPr>
                <w:rFonts w:eastAsia="Times New Roman" w:cs="Arial"/>
                <w:b/>
                <w:bCs/>
                <w:sz w:val="24"/>
                <w:szCs w:val="24"/>
                <w:lang w:eastAsia="zh-CN"/>
              </w:rPr>
            </w:pPr>
          </w:p>
          <w:p w14:paraId="2ED926DC" w14:textId="77777777" w:rsidR="00FA53CA" w:rsidRDefault="00FA53CA" w:rsidP="00EB3D7A">
            <w:pPr>
              <w:shd w:val="clear" w:color="auto" w:fill="FFFFFF"/>
              <w:spacing w:line="276" w:lineRule="auto"/>
              <w:rPr>
                <w:rFonts w:eastAsia="Times New Roman" w:cs="Arial"/>
                <w:b/>
                <w:bCs/>
                <w:sz w:val="24"/>
                <w:szCs w:val="24"/>
                <w:lang w:eastAsia="zh-CN"/>
              </w:rPr>
            </w:pPr>
          </w:p>
          <w:p w14:paraId="37C15749" w14:textId="77777777" w:rsidR="00474544" w:rsidRDefault="00474544" w:rsidP="00EB3D7A">
            <w:pPr>
              <w:shd w:val="clear" w:color="auto" w:fill="FFFFFF"/>
              <w:spacing w:line="276" w:lineRule="auto"/>
              <w:rPr>
                <w:rFonts w:eastAsia="Times New Roman" w:cs="Arial"/>
                <w:b/>
                <w:bCs/>
                <w:sz w:val="24"/>
                <w:szCs w:val="24"/>
                <w:lang w:eastAsia="zh-CN"/>
              </w:rPr>
            </w:pPr>
          </w:p>
          <w:p w14:paraId="65F480EA" w14:textId="77777777" w:rsidR="00474544" w:rsidRDefault="00474544" w:rsidP="00EB3D7A">
            <w:pPr>
              <w:shd w:val="clear" w:color="auto" w:fill="FFFFFF"/>
              <w:spacing w:line="276" w:lineRule="auto"/>
              <w:rPr>
                <w:rFonts w:eastAsia="Times New Roman" w:cs="Arial"/>
                <w:b/>
                <w:bCs/>
                <w:sz w:val="24"/>
                <w:szCs w:val="24"/>
                <w:lang w:eastAsia="zh-CN"/>
              </w:rPr>
            </w:pPr>
          </w:p>
          <w:p w14:paraId="296AA5C1" w14:textId="77777777" w:rsidR="00474544" w:rsidRDefault="00474544" w:rsidP="00EB3D7A">
            <w:pPr>
              <w:shd w:val="clear" w:color="auto" w:fill="FFFFFF"/>
              <w:spacing w:line="276" w:lineRule="auto"/>
              <w:rPr>
                <w:rFonts w:eastAsia="Times New Roman" w:cs="Arial"/>
                <w:b/>
                <w:bCs/>
                <w:sz w:val="24"/>
                <w:szCs w:val="24"/>
                <w:lang w:eastAsia="zh-CN"/>
              </w:rPr>
            </w:pPr>
          </w:p>
          <w:p w14:paraId="04CA271D" w14:textId="77777777" w:rsidR="00474544" w:rsidRDefault="00474544" w:rsidP="00EB3D7A">
            <w:pPr>
              <w:shd w:val="clear" w:color="auto" w:fill="FFFFFF"/>
              <w:spacing w:line="276" w:lineRule="auto"/>
              <w:rPr>
                <w:rFonts w:eastAsia="Times New Roman" w:cs="Arial"/>
                <w:b/>
                <w:bCs/>
                <w:sz w:val="24"/>
                <w:szCs w:val="24"/>
                <w:lang w:eastAsia="zh-CN"/>
              </w:rPr>
            </w:pPr>
          </w:p>
          <w:p w14:paraId="13CC3148" w14:textId="77777777" w:rsidR="00474544" w:rsidRDefault="00474544" w:rsidP="00EB3D7A">
            <w:pPr>
              <w:shd w:val="clear" w:color="auto" w:fill="FFFFFF"/>
              <w:spacing w:line="276" w:lineRule="auto"/>
              <w:rPr>
                <w:rFonts w:eastAsia="Times New Roman" w:cs="Arial"/>
                <w:b/>
                <w:bCs/>
                <w:sz w:val="24"/>
                <w:szCs w:val="24"/>
                <w:lang w:eastAsia="zh-CN"/>
              </w:rPr>
            </w:pPr>
          </w:p>
          <w:p w14:paraId="497BBD5E" w14:textId="77777777" w:rsidR="00474544" w:rsidRDefault="00474544" w:rsidP="00EB3D7A">
            <w:pPr>
              <w:shd w:val="clear" w:color="auto" w:fill="FFFFFF"/>
              <w:spacing w:line="276" w:lineRule="auto"/>
              <w:rPr>
                <w:rFonts w:eastAsia="Times New Roman" w:cs="Arial"/>
                <w:b/>
                <w:bCs/>
                <w:sz w:val="24"/>
                <w:szCs w:val="24"/>
                <w:lang w:eastAsia="zh-CN"/>
              </w:rPr>
            </w:pPr>
          </w:p>
          <w:p w14:paraId="052B5C4F" w14:textId="77777777" w:rsidR="00474544" w:rsidRDefault="00474544" w:rsidP="00EB3D7A">
            <w:pPr>
              <w:shd w:val="clear" w:color="auto" w:fill="FFFFFF"/>
              <w:spacing w:line="276" w:lineRule="auto"/>
              <w:rPr>
                <w:rFonts w:eastAsia="Times New Roman" w:cs="Arial"/>
                <w:b/>
                <w:bCs/>
                <w:sz w:val="24"/>
                <w:szCs w:val="24"/>
                <w:lang w:eastAsia="zh-CN"/>
              </w:rPr>
            </w:pPr>
          </w:p>
          <w:p w14:paraId="4B71450A" w14:textId="77777777" w:rsidR="00474544" w:rsidRDefault="00474544" w:rsidP="00EB3D7A">
            <w:pPr>
              <w:shd w:val="clear" w:color="auto" w:fill="FFFFFF"/>
              <w:spacing w:line="276" w:lineRule="auto"/>
              <w:rPr>
                <w:rFonts w:eastAsia="Times New Roman" w:cs="Arial"/>
                <w:b/>
                <w:bCs/>
                <w:sz w:val="24"/>
                <w:szCs w:val="24"/>
                <w:lang w:eastAsia="zh-CN"/>
              </w:rPr>
            </w:pPr>
          </w:p>
          <w:p w14:paraId="680C6E62" w14:textId="77777777" w:rsidR="00474544" w:rsidRDefault="00474544" w:rsidP="00EB3D7A">
            <w:pPr>
              <w:shd w:val="clear" w:color="auto" w:fill="FFFFFF"/>
              <w:spacing w:line="276" w:lineRule="auto"/>
              <w:rPr>
                <w:rFonts w:eastAsia="Times New Roman" w:cs="Arial"/>
                <w:b/>
                <w:bCs/>
                <w:sz w:val="24"/>
                <w:szCs w:val="24"/>
                <w:lang w:eastAsia="zh-CN"/>
              </w:rPr>
            </w:pPr>
          </w:p>
          <w:p w14:paraId="01046353" w14:textId="77777777" w:rsidR="00474544" w:rsidRDefault="00474544" w:rsidP="00EB3D7A">
            <w:pPr>
              <w:shd w:val="clear" w:color="auto" w:fill="FFFFFF"/>
              <w:spacing w:line="276" w:lineRule="auto"/>
              <w:rPr>
                <w:rFonts w:eastAsia="Times New Roman" w:cs="Arial"/>
                <w:b/>
                <w:bCs/>
                <w:sz w:val="24"/>
                <w:szCs w:val="24"/>
                <w:lang w:eastAsia="zh-CN"/>
              </w:rPr>
            </w:pPr>
          </w:p>
          <w:p w14:paraId="121605CA" w14:textId="77777777" w:rsidR="00474544" w:rsidRDefault="00474544" w:rsidP="00EB3D7A">
            <w:pPr>
              <w:shd w:val="clear" w:color="auto" w:fill="FFFFFF"/>
              <w:spacing w:line="276" w:lineRule="auto"/>
              <w:rPr>
                <w:rFonts w:eastAsia="Times New Roman" w:cs="Arial"/>
                <w:b/>
                <w:bCs/>
                <w:sz w:val="24"/>
                <w:szCs w:val="24"/>
                <w:lang w:eastAsia="zh-CN"/>
              </w:rPr>
            </w:pPr>
          </w:p>
          <w:p w14:paraId="0BD5502D" w14:textId="77777777" w:rsidR="00474544" w:rsidRDefault="00474544" w:rsidP="00EB3D7A">
            <w:pPr>
              <w:shd w:val="clear" w:color="auto" w:fill="FFFFFF"/>
              <w:spacing w:line="276" w:lineRule="auto"/>
              <w:rPr>
                <w:rFonts w:eastAsia="Times New Roman" w:cs="Arial"/>
                <w:b/>
                <w:bCs/>
                <w:sz w:val="24"/>
                <w:szCs w:val="24"/>
                <w:lang w:eastAsia="zh-CN"/>
              </w:rPr>
            </w:pPr>
          </w:p>
          <w:p w14:paraId="4D7F6B71" w14:textId="77777777" w:rsidR="00474544" w:rsidRDefault="00474544" w:rsidP="00EB3D7A">
            <w:pPr>
              <w:shd w:val="clear" w:color="auto" w:fill="FFFFFF"/>
              <w:spacing w:line="276" w:lineRule="auto"/>
              <w:rPr>
                <w:rFonts w:eastAsia="Times New Roman" w:cs="Arial"/>
                <w:b/>
                <w:bCs/>
                <w:sz w:val="24"/>
                <w:szCs w:val="24"/>
                <w:lang w:eastAsia="zh-CN"/>
              </w:rPr>
            </w:pPr>
          </w:p>
          <w:p w14:paraId="1FD4B1D9" w14:textId="77777777" w:rsidR="00474544" w:rsidRDefault="00474544" w:rsidP="00EB3D7A">
            <w:pPr>
              <w:shd w:val="clear" w:color="auto" w:fill="FFFFFF"/>
              <w:spacing w:line="276" w:lineRule="auto"/>
              <w:rPr>
                <w:rFonts w:eastAsia="Times New Roman" w:cs="Arial"/>
                <w:b/>
                <w:bCs/>
                <w:sz w:val="24"/>
                <w:szCs w:val="24"/>
                <w:lang w:eastAsia="zh-CN"/>
              </w:rPr>
            </w:pPr>
          </w:p>
          <w:p w14:paraId="47DA92D5" w14:textId="77777777" w:rsidR="00474544" w:rsidRDefault="00474544" w:rsidP="00EB3D7A">
            <w:pPr>
              <w:shd w:val="clear" w:color="auto" w:fill="FFFFFF"/>
              <w:spacing w:line="276" w:lineRule="auto"/>
              <w:rPr>
                <w:rFonts w:eastAsia="Times New Roman" w:cs="Arial"/>
                <w:b/>
                <w:bCs/>
                <w:sz w:val="24"/>
                <w:szCs w:val="24"/>
                <w:lang w:eastAsia="zh-CN"/>
              </w:rPr>
            </w:pPr>
          </w:p>
          <w:p w14:paraId="55DAEA91" w14:textId="77777777" w:rsidR="00474544" w:rsidRDefault="00474544" w:rsidP="00EB3D7A">
            <w:pPr>
              <w:shd w:val="clear" w:color="auto" w:fill="FFFFFF"/>
              <w:spacing w:line="276" w:lineRule="auto"/>
              <w:rPr>
                <w:rFonts w:eastAsia="Times New Roman" w:cs="Arial"/>
                <w:b/>
                <w:bCs/>
                <w:sz w:val="24"/>
                <w:szCs w:val="24"/>
                <w:lang w:eastAsia="zh-CN"/>
              </w:rPr>
            </w:pPr>
          </w:p>
          <w:p w14:paraId="37E44543" w14:textId="77777777" w:rsidR="00474544" w:rsidRDefault="00474544" w:rsidP="00EB3D7A">
            <w:pPr>
              <w:shd w:val="clear" w:color="auto" w:fill="FFFFFF"/>
              <w:spacing w:line="276" w:lineRule="auto"/>
              <w:rPr>
                <w:rFonts w:eastAsia="Times New Roman" w:cs="Arial"/>
                <w:b/>
                <w:bCs/>
                <w:sz w:val="24"/>
                <w:szCs w:val="24"/>
                <w:lang w:eastAsia="zh-CN"/>
              </w:rPr>
            </w:pPr>
          </w:p>
          <w:p w14:paraId="3AE0C8F9" w14:textId="77777777" w:rsidR="00474544" w:rsidRDefault="00474544" w:rsidP="00EB3D7A">
            <w:pPr>
              <w:shd w:val="clear" w:color="auto" w:fill="FFFFFF"/>
              <w:spacing w:line="276" w:lineRule="auto"/>
              <w:rPr>
                <w:rFonts w:eastAsia="Times New Roman" w:cs="Arial"/>
                <w:b/>
                <w:bCs/>
                <w:sz w:val="24"/>
                <w:szCs w:val="24"/>
                <w:lang w:eastAsia="zh-CN"/>
              </w:rPr>
            </w:pPr>
          </w:p>
          <w:p w14:paraId="526259EC" w14:textId="77777777" w:rsidR="00474544" w:rsidRDefault="00474544" w:rsidP="00EB3D7A">
            <w:pPr>
              <w:shd w:val="clear" w:color="auto" w:fill="FFFFFF"/>
              <w:spacing w:line="276" w:lineRule="auto"/>
              <w:rPr>
                <w:rFonts w:eastAsia="Times New Roman" w:cs="Arial"/>
                <w:b/>
                <w:bCs/>
                <w:sz w:val="24"/>
                <w:szCs w:val="24"/>
                <w:lang w:eastAsia="zh-CN"/>
              </w:rPr>
            </w:pPr>
          </w:p>
          <w:p w14:paraId="566A2D50" w14:textId="77777777" w:rsidR="00474544" w:rsidRDefault="00474544" w:rsidP="00EB3D7A">
            <w:pPr>
              <w:shd w:val="clear" w:color="auto" w:fill="FFFFFF"/>
              <w:spacing w:line="276" w:lineRule="auto"/>
              <w:rPr>
                <w:rFonts w:eastAsia="Times New Roman" w:cs="Arial"/>
                <w:b/>
                <w:bCs/>
                <w:sz w:val="24"/>
                <w:szCs w:val="24"/>
                <w:lang w:eastAsia="zh-CN"/>
              </w:rPr>
            </w:pPr>
          </w:p>
          <w:p w14:paraId="75AE9EA2" w14:textId="77777777" w:rsidR="00474544" w:rsidRDefault="00474544" w:rsidP="00EB3D7A">
            <w:pPr>
              <w:shd w:val="clear" w:color="auto" w:fill="FFFFFF"/>
              <w:spacing w:line="276" w:lineRule="auto"/>
              <w:rPr>
                <w:rFonts w:eastAsia="Times New Roman" w:cs="Arial"/>
                <w:b/>
                <w:bCs/>
                <w:sz w:val="24"/>
                <w:szCs w:val="24"/>
                <w:lang w:eastAsia="zh-CN"/>
              </w:rPr>
            </w:pPr>
          </w:p>
          <w:p w14:paraId="339BBB8F" w14:textId="77777777" w:rsidR="00474544" w:rsidRDefault="00474544" w:rsidP="00EB3D7A">
            <w:pPr>
              <w:shd w:val="clear" w:color="auto" w:fill="FFFFFF"/>
              <w:spacing w:line="276" w:lineRule="auto"/>
              <w:rPr>
                <w:rFonts w:eastAsia="Times New Roman" w:cs="Arial"/>
                <w:b/>
                <w:bCs/>
                <w:sz w:val="24"/>
                <w:szCs w:val="24"/>
                <w:lang w:eastAsia="zh-CN"/>
              </w:rPr>
            </w:pPr>
          </w:p>
          <w:p w14:paraId="0C7003BF" w14:textId="77777777" w:rsidR="00474544" w:rsidRDefault="00474544" w:rsidP="00EB3D7A">
            <w:pPr>
              <w:shd w:val="clear" w:color="auto" w:fill="FFFFFF"/>
              <w:spacing w:line="276" w:lineRule="auto"/>
              <w:rPr>
                <w:rFonts w:eastAsia="Times New Roman" w:cs="Arial"/>
                <w:b/>
                <w:bCs/>
                <w:sz w:val="24"/>
                <w:szCs w:val="24"/>
                <w:lang w:eastAsia="zh-CN"/>
              </w:rPr>
            </w:pPr>
          </w:p>
          <w:p w14:paraId="4D32E438" w14:textId="77777777" w:rsidR="00474544" w:rsidRDefault="00474544" w:rsidP="00EB3D7A">
            <w:pPr>
              <w:shd w:val="clear" w:color="auto" w:fill="FFFFFF"/>
              <w:spacing w:line="276" w:lineRule="auto"/>
              <w:rPr>
                <w:rFonts w:eastAsia="Times New Roman" w:cs="Arial"/>
                <w:b/>
                <w:bCs/>
                <w:sz w:val="24"/>
                <w:szCs w:val="24"/>
                <w:lang w:eastAsia="zh-CN"/>
              </w:rPr>
            </w:pPr>
          </w:p>
          <w:p w14:paraId="6259FCFD" w14:textId="77777777" w:rsidR="00474544" w:rsidRDefault="00474544" w:rsidP="00EB3D7A">
            <w:pPr>
              <w:shd w:val="clear" w:color="auto" w:fill="FFFFFF"/>
              <w:spacing w:line="276" w:lineRule="auto"/>
              <w:rPr>
                <w:rFonts w:eastAsia="Times New Roman" w:cs="Arial"/>
                <w:b/>
                <w:bCs/>
                <w:sz w:val="24"/>
                <w:szCs w:val="24"/>
                <w:lang w:eastAsia="zh-CN"/>
              </w:rPr>
            </w:pPr>
          </w:p>
          <w:p w14:paraId="33EB6BA5" w14:textId="77777777" w:rsidR="00474544" w:rsidRDefault="00474544" w:rsidP="00EB3D7A">
            <w:pPr>
              <w:shd w:val="clear" w:color="auto" w:fill="FFFFFF"/>
              <w:spacing w:line="276" w:lineRule="auto"/>
              <w:rPr>
                <w:rFonts w:eastAsia="Times New Roman" w:cs="Arial"/>
                <w:b/>
                <w:bCs/>
                <w:sz w:val="24"/>
                <w:szCs w:val="24"/>
                <w:lang w:eastAsia="zh-CN"/>
              </w:rPr>
            </w:pPr>
          </w:p>
          <w:p w14:paraId="6F265A9B" w14:textId="77777777" w:rsidR="00474544" w:rsidRDefault="00474544" w:rsidP="00EB3D7A">
            <w:pPr>
              <w:shd w:val="clear" w:color="auto" w:fill="FFFFFF"/>
              <w:spacing w:line="276" w:lineRule="auto"/>
              <w:rPr>
                <w:rFonts w:eastAsia="Times New Roman" w:cs="Arial"/>
                <w:b/>
                <w:bCs/>
                <w:sz w:val="24"/>
                <w:szCs w:val="24"/>
                <w:lang w:eastAsia="zh-CN"/>
              </w:rPr>
            </w:pPr>
          </w:p>
          <w:p w14:paraId="51773617" w14:textId="77777777" w:rsidR="00474544" w:rsidRDefault="00474544" w:rsidP="00EB3D7A">
            <w:pPr>
              <w:shd w:val="clear" w:color="auto" w:fill="FFFFFF"/>
              <w:spacing w:line="276" w:lineRule="auto"/>
              <w:rPr>
                <w:rFonts w:eastAsia="Times New Roman" w:cs="Arial"/>
                <w:b/>
                <w:bCs/>
                <w:sz w:val="24"/>
                <w:szCs w:val="24"/>
                <w:lang w:eastAsia="zh-CN"/>
              </w:rPr>
            </w:pPr>
          </w:p>
          <w:p w14:paraId="226B478C" w14:textId="77777777" w:rsidR="00474544" w:rsidRDefault="00474544" w:rsidP="00EB3D7A">
            <w:pPr>
              <w:shd w:val="clear" w:color="auto" w:fill="FFFFFF"/>
              <w:spacing w:line="276" w:lineRule="auto"/>
              <w:rPr>
                <w:rFonts w:eastAsia="Times New Roman" w:cs="Arial"/>
                <w:b/>
                <w:bCs/>
                <w:sz w:val="24"/>
                <w:szCs w:val="24"/>
                <w:lang w:eastAsia="zh-CN"/>
              </w:rPr>
            </w:pPr>
          </w:p>
          <w:p w14:paraId="2DC350E2" w14:textId="77777777" w:rsidR="00474544" w:rsidRDefault="00474544" w:rsidP="00EB3D7A">
            <w:pPr>
              <w:shd w:val="clear" w:color="auto" w:fill="FFFFFF"/>
              <w:spacing w:line="276" w:lineRule="auto"/>
              <w:rPr>
                <w:rFonts w:eastAsia="Times New Roman" w:cs="Arial"/>
                <w:b/>
                <w:bCs/>
                <w:sz w:val="24"/>
                <w:szCs w:val="24"/>
                <w:lang w:eastAsia="zh-CN"/>
              </w:rPr>
            </w:pPr>
          </w:p>
          <w:p w14:paraId="3886F3B3" w14:textId="77777777" w:rsidR="00474544" w:rsidRDefault="00474544" w:rsidP="00EB3D7A">
            <w:pPr>
              <w:shd w:val="clear" w:color="auto" w:fill="FFFFFF"/>
              <w:spacing w:line="276" w:lineRule="auto"/>
              <w:rPr>
                <w:rFonts w:eastAsia="Times New Roman" w:cs="Arial"/>
                <w:b/>
                <w:bCs/>
                <w:sz w:val="24"/>
                <w:szCs w:val="24"/>
                <w:lang w:eastAsia="zh-CN"/>
              </w:rPr>
            </w:pPr>
          </w:p>
          <w:p w14:paraId="4F23357B" w14:textId="3EE5C5C3" w:rsidR="00474544" w:rsidRPr="00D23345" w:rsidRDefault="00474544" w:rsidP="00EB3D7A">
            <w:pPr>
              <w:shd w:val="clear" w:color="auto" w:fill="FFFFFF"/>
              <w:spacing w:line="276" w:lineRule="auto"/>
              <w:rPr>
                <w:rFonts w:eastAsia="Times New Roman" w:cs="Arial"/>
                <w:b/>
                <w:bCs/>
                <w:sz w:val="24"/>
                <w:szCs w:val="24"/>
                <w:lang w:eastAsia="zh-CN"/>
              </w:rPr>
            </w:pPr>
          </w:p>
        </w:tc>
      </w:tr>
    </w:tbl>
    <w:p w14:paraId="45DCAC63" w14:textId="77777777" w:rsidR="00FA53CA" w:rsidRPr="00D23345" w:rsidRDefault="00FA53CA" w:rsidP="00FA53CA">
      <w:pPr>
        <w:spacing w:after="160" w:line="256" w:lineRule="auto"/>
        <w:rPr>
          <w:rFonts w:eastAsia="Times New Roman" w:cs="Arial"/>
          <w:sz w:val="28"/>
          <w:szCs w:val="28"/>
          <w:lang w:eastAsia="zh-CN"/>
        </w:rPr>
      </w:pPr>
    </w:p>
    <w:p w14:paraId="3DCE25F6" w14:textId="77777777" w:rsidR="00FA53CA" w:rsidRPr="00D23345" w:rsidRDefault="00FA53CA" w:rsidP="00FA53CA">
      <w:pPr>
        <w:spacing w:after="160" w:line="256" w:lineRule="auto"/>
        <w:rPr>
          <w:rFonts w:eastAsia="Times New Roman" w:cs="Arial"/>
          <w:sz w:val="24"/>
          <w:szCs w:val="24"/>
          <w:lang w:eastAsia="zh-CN"/>
        </w:rPr>
        <w:sectPr w:rsidR="00FA53CA" w:rsidRPr="00D23345" w:rsidSect="00EB3D7A">
          <w:pgSz w:w="11906" w:h="16838"/>
          <w:pgMar w:top="720" w:right="720" w:bottom="720" w:left="720" w:header="708" w:footer="708" w:gutter="0"/>
          <w:cols w:space="708"/>
          <w:docGrid w:linePitch="360"/>
        </w:sectPr>
      </w:pPr>
    </w:p>
    <w:p w14:paraId="28931999" w14:textId="77777777" w:rsidR="00FA53CA" w:rsidRPr="00D23345" w:rsidRDefault="00FA53CA" w:rsidP="00FA53CA">
      <w:pPr>
        <w:shd w:val="clear" w:color="auto" w:fill="FFFFFF"/>
        <w:spacing w:after="160"/>
        <w:jc w:val="center"/>
        <w:rPr>
          <w:rFonts w:eastAsia="Times New Roman" w:cs="Arial"/>
          <w:b/>
          <w:bCs/>
          <w:sz w:val="36"/>
          <w:szCs w:val="36"/>
          <w:lang w:eastAsia="zh-CN"/>
        </w:rPr>
      </w:pPr>
      <w:r w:rsidRPr="00D23345">
        <w:rPr>
          <w:rFonts w:eastAsia="Times New Roman" w:cs="Arial"/>
          <w:b/>
          <w:bCs/>
          <w:sz w:val="36"/>
          <w:szCs w:val="36"/>
          <w:lang w:eastAsia="zh-CN"/>
        </w:rPr>
        <w:lastRenderedPageBreak/>
        <w:t xml:space="preserve">Item guide </w:t>
      </w:r>
    </w:p>
    <w:p w14:paraId="2E49C425"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is your extractor ID?</w:t>
      </w:r>
    </w:p>
    <w:p w14:paraId="5EF696CE" w14:textId="77777777" w:rsidR="00FA53CA" w:rsidRPr="00383B3C" w:rsidRDefault="00FA53CA" w:rsidP="00FA53CA">
      <w:pPr>
        <w:pStyle w:val="ListParagraph"/>
        <w:shd w:val="clear" w:color="auto" w:fill="FFFFFF"/>
        <w:spacing w:after="160" w:line="276" w:lineRule="auto"/>
        <w:rPr>
          <w:rFonts w:eastAsia="Times New Roman" w:cs="Arial"/>
          <w:sz w:val="24"/>
          <w:szCs w:val="24"/>
          <w:lang w:eastAsia="zh-CN"/>
        </w:rPr>
      </w:pPr>
      <w:r w:rsidRPr="00383B3C">
        <w:rPr>
          <w:rFonts w:eastAsia="Times New Roman" w:cs="Arial"/>
          <w:sz w:val="24"/>
          <w:szCs w:val="24"/>
          <w:lang w:eastAsia="zh-CN"/>
        </w:rPr>
        <w:t xml:space="preserve">Please enter your assigned ID number. This is to link the forms you complete to yourself. This may be used so the research team can reach you and discuss specific patient cases if necessary.  </w:t>
      </w:r>
    </w:p>
    <w:p w14:paraId="35045519"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02416804"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is the primary treating doctor’s ID?</w:t>
      </w:r>
    </w:p>
    <w:p w14:paraId="22402351"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enter the assigned ID of the participating treating doctor. This is used to link the data extracted in this form to their completed measures, </w:t>
      </w:r>
      <w:proofErr w:type="gramStart"/>
      <w:r w:rsidRPr="00383B3C">
        <w:rPr>
          <w:rFonts w:eastAsia="Times New Roman" w:cs="Arial"/>
          <w:sz w:val="24"/>
          <w:szCs w:val="24"/>
          <w:lang w:eastAsia="zh-CN"/>
        </w:rPr>
        <w:t>e.g.</w:t>
      </w:r>
      <w:proofErr w:type="gramEnd"/>
      <w:r w:rsidRPr="00383B3C">
        <w:rPr>
          <w:rFonts w:eastAsia="Times New Roman" w:cs="Arial"/>
          <w:sz w:val="24"/>
          <w:szCs w:val="24"/>
          <w:lang w:eastAsia="zh-CN"/>
        </w:rPr>
        <w:t xml:space="preserve"> their tolerance of uncertainty scores or their years of experience. </w:t>
      </w:r>
    </w:p>
    <w:p w14:paraId="1197A74F"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01FA33C1"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site was this patient seen at?</w:t>
      </w:r>
    </w:p>
    <w:p w14:paraId="76A03379"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tick one site only. This will be used to control for site in all analyses, as well as model site specific factors. </w:t>
      </w:r>
    </w:p>
    <w:p w14:paraId="7AE3AA48"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0B0890B5"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Date of presentation</w:t>
      </w:r>
    </w:p>
    <w:p w14:paraId="62A42FAA"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This is the date of the initial patient presentation at the emergency department. This will be used for a variety of things but will primarily allow us to assess the time between presentation and discharge, if the patient is admitted. Please enter all dates in the format indicated DD/MM YY. </w:t>
      </w:r>
    </w:p>
    <w:p w14:paraId="4FC58AA3"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68646F0C"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Mode of arrival</w:t>
      </w:r>
    </w:p>
    <w:p w14:paraId="70050569"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If the patient arrived via a </w:t>
      </w:r>
      <w:proofErr w:type="gramStart"/>
      <w:r w:rsidRPr="00383B3C">
        <w:rPr>
          <w:rFonts w:eastAsia="Times New Roman" w:cs="Arial"/>
          <w:sz w:val="24"/>
          <w:szCs w:val="24"/>
          <w:lang w:eastAsia="zh-CN"/>
        </w:rPr>
        <w:t>999 road</w:t>
      </w:r>
      <w:proofErr w:type="gramEnd"/>
      <w:r w:rsidRPr="00383B3C">
        <w:rPr>
          <w:rFonts w:eastAsia="Times New Roman" w:cs="Arial"/>
          <w:sz w:val="24"/>
          <w:szCs w:val="24"/>
          <w:lang w:eastAsia="zh-CN"/>
        </w:rPr>
        <w:t xml:space="preserve"> ambulance, please tick the provided box. If they arrived by any other means, please provide detail in the provided text box. The mode of arrival may have implications for their treatment etc. so may be useful to control for in all analyses. </w:t>
      </w:r>
    </w:p>
    <w:p w14:paraId="0BAD761F" w14:textId="77777777" w:rsidR="00FA53CA" w:rsidRPr="00D23345" w:rsidRDefault="00FA53CA" w:rsidP="00FA53CA">
      <w:pPr>
        <w:shd w:val="clear" w:color="auto" w:fill="FFFFFF"/>
        <w:spacing w:line="276" w:lineRule="auto"/>
        <w:rPr>
          <w:rFonts w:eastAsia="Times New Roman" w:cs="Arial"/>
          <w:sz w:val="24"/>
          <w:szCs w:val="24"/>
          <w:lang w:eastAsia="zh-CN"/>
        </w:rPr>
      </w:pPr>
    </w:p>
    <w:p w14:paraId="1899492C"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was the patient’s birth date?</w:t>
      </w:r>
    </w:p>
    <w:p w14:paraId="4B98E284"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provide this information in DD/MM/YY format. This will be used to control for age in main analyses, which may be a key determinant of the relationship between tolerance of uncertainty and patient health outcomes. </w:t>
      </w:r>
    </w:p>
    <w:p w14:paraId="4336D15F"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290B072C"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was the patient’s gender?</w:t>
      </w:r>
    </w:p>
    <w:p w14:paraId="271EFEC6"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Please tick the response as appropriate. This data will be used for a similar purpose as in item 17.</w:t>
      </w:r>
    </w:p>
    <w:p w14:paraId="6B20B8F6"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616496B3"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triage score(s) did the patient receive? (</w:t>
      </w:r>
      <w:proofErr w:type="gramStart"/>
      <w:r w:rsidRPr="00D23345">
        <w:rPr>
          <w:rFonts w:eastAsia="Times New Roman" w:cs="Arial"/>
          <w:b/>
          <w:bCs/>
          <w:sz w:val="24"/>
          <w:szCs w:val="24"/>
          <w:lang w:eastAsia="zh-CN"/>
        </w:rPr>
        <w:t>note</w:t>
      </w:r>
      <w:proofErr w:type="gramEnd"/>
      <w:r w:rsidRPr="00D23345">
        <w:rPr>
          <w:rFonts w:eastAsia="Times New Roman" w:cs="Arial"/>
          <w:b/>
          <w:bCs/>
          <w:sz w:val="24"/>
          <w:szCs w:val="24"/>
          <w:lang w:eastAsia="zh-CN"/>
        </w:rPr>
        <w:t xml:space="preserve"> all that were recorded)</w:t>
      </w:r>
    </w:p>
    <w:p w14:paraId="6AF62911"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lastRenderedPageBreak/>
        <w:t>Please note all that were recorded in the provided free text boxes. This data will be used for a similar purpose as in item 15.</w:t>
      </w:r>
    </w:p>
    <w:p w14:paraId="00925B6E"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09CA2DF5"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pre-existing co-morbidities are listed for this patient?</w:t>
      </w:r>
    </w:p>
    <w:p w14:paraId="2C51BCD0"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Please provide as much detail as possible in the provided free text box. This data will be used for a similar purpose as in item 15.</w:t>
      </w:r>
    </w:p>
    <w:p w14:paraId="56C54E5E"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6A5C4353"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Based on comorbidities, in your view this patient was…</w:t>
      </w:r>
    </w:p>
    <w:p w14:paraId="708FC122"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Please tick your estimated grade as best as you can. It may be that there is not much information on pre-existing co-morbidities, but you suspect they may have or have no significant comorbidities. In this circumstance, please go with your clinical instinct – or note your uncertainty in the last section. ASA scores provide a well validated/reliable and standardised measure of co-morbidities. As in item 15 this will be used to control for the degree to which patients are at risk in all main analyses - which may be a key determinant of the relationship between tolerance of uncertainty and patient health outcomes.</w:t>
      </w:r>
    </w:p>
    <w:p w14:paraId="55F12A77"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1FF6ED7A"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Arrival and assessment times</w:t>
      </w:r>
    </w:p>
    <w:p w14:paraId="5F01176B"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This refers to the specific time at which the patient arrived and the time they were assessed by the treating doctor. Collecting these times will allow us to build a picture of the patient episode, including any delays in treatment. Please enter all times using the 24 hour clock </w:t>
      </w:r>
      <w:proofErr w:type="gramStart"/>
      <w:r w:rsidRPr="00383B3C">
        <w:rPr>
          <w:rFonts w:eastAsia="Times New Roman" w:cs="Arial"/>
          <w:sz w:val="24"/>
          <w:szCs w:val="24"/>
          <w:lang w:eastAsia="zh-CN"/>
        </w:rPr>
        <w:t>HH:MM.</w:t>
      </w:r>
      <w:proofErr w:type="gramEnd"/>
      <w:r w:rsidRPr="00383B3C">
        <w:rPr>
          <w:rFonts w:eastAsia="Times New Roman" w:cs="Arial"/>
          <w:sz w:val="24"/>
          <w:szCs w:val="24"/>
          <w:lang w:eastAsia="zh-CN"/>
        </w:rPr>
        <w:t xml:space="preserve"> </w:t>
      </w:r>
    </w:p>
    <w:p w14:paraId="47EC4341"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4DDCF738"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Was the patient admitted?</w:t>
      </w:r>
    </w:p>
    <w:p w14:paraId="3104FAAF"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tick yes if so and provide additional details such as the time and specialty in the provided text boxes. Whether the patient was or was not admitted is an important variable in this study as this may reflect the degree to which the treating doctor can tolerate uncertainty. </w:t>
      </w:r>
    </w:p>
    <w:p w14:paraId="2711CF29"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71452B96"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Was there any written evidence that the treating doctor discussed the decision to admit/discharge with a senior ED or a specialist clinician?</w:t>
      </w:r>
    </w:p>
    <w:p w14:paraId="05A61594"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enter as much detail as you can about what was written and where. This item will be used to control for the fact that some decisions to admit or discharge may not be independent. If it is the case that a treating doctor outsourced their decision to another (or more) senior doctor, this may confound our primary exposure variable of tolerance of uncertainty - so is highly important to capture. In any case, it will be useful to assess whether those with less tolerance of uncertainty defer to others more often, as this may have various important implications. </w:t>
      </w:r>
    </w:p>
    <w:p w14:paraId="4F967A73"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5AE463A5"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lastRenderedPageBreak/>
        <w:t>After assessment and/or treatment where was the patient discharged to?</w:t>
      </w:r>
    </w:p>
    <w:p w14:paraId="06CF90EE" w14:textId="77777777" w:rsidR="00FA53CA" w:rsidRPr="00383B3C" w:rsidRDefault="00FA53CA" w:rsidP="00FA53CA">
      <w:pPr>
        <w:pStyle w:val="ListParagraph"/>
        <w:shd w:val="clear" w:color="auto" w:fill="FFFFFF"/>
        <w:spacing w:after="160" w:line="276" w:lineRule="auto"/>
        <w:rPr>
          <w:rFonts w:eastAsia="Times New Roman" w:cs="Arial"/>
          <w:sz w:val="24"/>
          <w:szCs w:val="24"/>
          <w:lang w:eastAsia="zh-CN"/>
        </w:rPr>
      </w:pPr>
      <w:r w:rsidRPr="00383B3C">
        <w:rPr>
          <w:rFonts w:eastAsia="Times New Roman" w:cs="Arial"/>
          <w:sz w:val="24"/>
          <w:szCs w:val="24"/>
          <w:lang w:eastAsia="zh-CN"/>
        </w:rPr>
        <w:t>Please tick one option only. Collecting this will allow us to build a picture of the patient episode, including any delays in treatment.</w:t>
      </w:r>
    </w:p>
    <w:p w14:paraId="63F7A1B9"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Date of discharge from hospital</w:t>
      </w:r>
    </w:p>
    <w:p w14:paraId="2E0416F1" w14:textId="77777777" w:rsidR="00FA53CA" w:rsidRPr="00D23345" w:rsidRDefault="00FA53CA" w:rsidP="00FA53CA">
      <w:pPr>
        <w:pStyle w:val="ListParagraph"/>
        <w:shd w:val="clear" w:color="auto" w:fill="FFFFFF"/>
        <w:spacing w:after="160" w:line="276" w:lineRule="auto"/>
        <w:rPr>
          <w:rFonts w:eastAsia="Times New Roman" w:cs="Arial"/>
          <w:b/>
          <w:bCs/>
          <w:sz w:val="24"/>
          <w:szCs w:val="24"/>
          <w:lang w:eastAsia="zh-CN"/>
        </w:rPr>
      </w:pPr>
      <w:r w:rsidRPr="00383B3C">
        <w:rPr>
          <w:rFonts w:eastAsia="Times New Roman" w:cs="Arial"/>
          <w:sz w:val="24"/>
          <w:szCs w:val="24"/>
          <w:lang w:eastAsia="zh-CN"/>
        </w:rPr>
        <w:t>This is the date of the patient discharge from hospital</w:t>
      </w:r>
      <w:r w:rsidRPr="00383B3C">
        <w:rPr>
          <w:rFonts w:eastAsia="Times New Roman" w:cs="Arial"/>
          <w:i/>
          <w:iCs/>
          <w:sz w:val="24"/>
          <w:szCs w:val="24"/>
          <w:lang w:eastAsia="zh-CN"/>
        </w:rPr>
        <w:t>.</w:t>
      </w:r>
      <w:r w:rsidRPr="00383B3C">
        <w:rPr>
          <w:rFonts w:eastAsia="Times New Roman" w:cs="Arial"/>
          <w:iCs/>
          <w:sz w:val="24"/>
          <w:szCs w:val="24"/>
          <w:lang w:eastAsia="zh-CN"/>
        </w:rPr>
        <w:t xml:space="preserve"> If this date was the same as the date of initial presentation, please tick the appropriate checkbox. If not please give the date of discharge in the format DD/MM/YY. Again,</w:t>
      </w:r>
      <w:r w:rsidRPr="00383B3C">
        <w:rPr>
          <w:rFonts w:eastAsia="Times New Roman" w:cs="Arial"/>
          <w:sz w:val="24"/>
          <w:szCs w:val="24"/>
          <w:lang w:eastAsia="zh-CN"/>
        </w:rPr>
        <w:t xml:space="preserve"> discharge may not necessarily be from the emergency department (for instance, if the patient was admitted following their assessment at the emergency department) though it is predicted that </w:t>
      </w:r>
      <w:proofErr w:type="gramStart"/>
      <w:r w:rsidRPr="00383B3C">
        <w:rPr>
          <w:rFonts w:eastAsia="Times New Roman" w:cs="Arial"/>
          <w:sz w:val="24"/>
          <w:szCs w:val="24"/>
          <w:lang w:eastAsia="zh-CN"/>
        </w:rPr>
        <w:t>the majority of</w:t>
      </w:r>
      <w:proofErr w:type="gramEnd"/>
      <w:r w:rsidRPr="00383B3C">
        <w:rPr>
          <w:rFonts w:eastAsia="Times New Roman" w:cs="Arial"/>
          <w:sz w:val="24"/>
          <w:szCs w:val="24"/>
          <w:lang w:eastAsia="zh-CN"/>
        </w:rPr>
        <w:t xml:space="preserve"> cases will be discharged on the same day as their presentation. This will be used to assess length of stay as an outcome measure. </w:t>
      </w:r>
    </w:p>
    <w:p w14:paraId="6DF0E221"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Discharge time</w:t>
      </w:r>
    </w:p>
    <w:p w14:paraId="4D20103C" w14:textId="77777777" w:rsidR="00FA53CA"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This is the time at which patients were officially discharged (</w:t>
      </w:r>
      <w:proofErr w:type="gramStart"/>
      <w:r w:rsidRPr="00383B3C">
        <w:rPr>
          <w:rFonts w:eastAsia="Times New Roman" w:cs="Arial"/>
          <w:sz w:val="24"/>
          <w:szCs w:val="24"/>
          <w:lang w:eastAsia="zh-CN"/>
        </w:rPr>
        <w:t>i.e.</w:t>
      </w:r>
      <w:proofErr w:type="gramEnd"/>
      <w:r w:rsidRPr="00383B3C">
        <w:rPr>
          <w:rFonts w:eastAsia="Times New Roman" w:cs="Arial"/>
          <w:sz w:val="24"/>
          <w:szCs w:val="24"/>
          <w:lang w:eastAsia="zh-CN"/>
        </w:rPr>
        <w:t xml:space="preserve"> the planned discharge time), and the time at which they actually left the hospital. Please enter all times using the 24 hour clock </w:t>
      </w:r>
      <w:proofErr w:type="gramStart"/>
      <w:r w:rsidRPr="00383B3C">
        <w:rPr>
          <w:rFonts w:eastAsia="Times New Roman" w:cs="Arial"/>
          <w:sz w:val="24"/>
          <w:szCs w:val="24"/>
          <w:lang w:eastAsia="zh-CN"/>
        </w:rPr>
        <w:t>HH:MM.</w:t>
      </w:r>
      <w:proofErr w:type="gramEnd"/>
    </w:p>
    <w:p w14:paraId="621BBE90"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p>
    <w:p w14:paraId="5D6A8250"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tests were made and who ordered these?</w:t>
      </w:r>
    </w:p>
    <w:p w14:paraId="5A161565" w14:textId="77777777" w:rsidR="00FA53CA" w:rsidRPr="00383B3C" w:rsidRDefault="00FA53CA" w:rsidP="00FA53CA">
      <w:pPr>
        <w:pStyle w:val="ListParagraph"/>
        <w:spacing w:line="276" w:lineRule="auto"/>
        <w:rPr>
          <w:rFonts w:eastAsia="Times New Roman" w:cs="Arial"/>
          <w:sz w:val="24"/>
          <w:szCs w:val="24"/>
          <w:lang w:eastAsia="zh-CN"/>
        </w:rPr>
      </w:pPr>
      <w:r w:rsidRPr="00383B3C">
        <w:rPr>
          <w:rFonts w:eastAsia="Times New Roman" w:cs="Arial"/>
          <w:sz w:val="24"/>
          <w:szCs w:val="24"/>
          <w:lang w:eastAsia="zh-CN"/>
        </w:rPr>
        <w:t>Please provide a response for each test, and more detail on any other tests in the free text box. This is one of our primary outcome measures. It would also be very useful to document any times of these tests. This will be used to assess the correlation between tolerance of uncertainty and resource use (</w:t>
      </w:r>
      <w:proofErr w:type="gramStart"/>
      <w:r w:rsidRPr="00383B3C">
        <w:rPr>
          <w:rFonts w:eastAsia="Times New Roman" w:cs="Arial"/>
          <w:sz w:val="24"/>
          <w:szCs w:val="24"/>
          <w:lang w:eastAsia="zh-CN"/>
        </w:rPr>
        <w:t>i.e.</w:t>
      </w:r>
      <w:proofErr w:type="gramEnd"/>
      <w:r w:rsidRPr="00383B3C">
        <w:rPr>
          <w:rFonts w:eastAsia="Times New Roman" w:cs="Arial"/>
          <w:sz w:val="24"/>
          <w:szCs w:val="24"/>
          <w:lang w:eastAsia="zh-CN"/>
        </w:rPr>
        <w:t xml:space="preserve"> number of tests ordered). By specifying </w:t>
      </w:r>
      <w:r w:rsidRPr="00383B3C">
        <w:rPr>
          <w:rFonts w:eastAsia="Times New Roman" w:cs="Arial"/>
          <w:i/>
          <w:iCs/>
          <w:sz w:val="24"/>
          <w:szCs w:val="24"/>
          <w:lang w:eastAsia="zh-CN"/>
        </w:rPr>
        <w:t xml:space="preserve">who </w:t>
      </w:r>
      <w:r w:rsidRPr="00383B3C">
        <w:rPr>
          <w:rFonts w:eastAsia="Times New Roman" w:cs="Arial"/>
          <w:sz w:val="24"/>
          <w:szCs w:val="24"/>
          <w:lang w:eastAsia="zh-CN"/>
        </w:rPr>
        <w:t xml:space="preserve">ordered the tests we can determine whether that resource use is or is not attributable to the participating doctor. </w:t>
      </w:r>
    </w:p>
    <w:p w14:paraId="1C3FB7D5"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537C2EAF"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treatments were given and who ordered these?</w:t>
      </w:r>
    </w:p>
    <w:p w14:paraId="5E17D447" w14:textId="77777777" w:rsidR="00FA53CA" w:rsidRDefault="00FA53CA" w:rsidP="00FA53CA">
      <w:pPr>
        <w:pStyle w:val="ListParagraph"/>
        <w:shd w:val="clear" w:color="auto" w:fill="FFFFFF"/>
        <w:spacing w:after="160" w:line="276" w:lineRule="auto"/>
        <w:rPr>
          <w:rFonts w:eastAsia="Times New Roman" w:cs="Arial"/>
          <w:sz w:val="24"/>
          <w:szCs w:val="24"/>
          <w:lang w:eastAsia="zh-CN"/>
        </w:rPr>
      </w:pPr>
      <w:r w:rsidRPr="00383B3C">
        <w:rPr>
          <w:rFonts w:eastAsia="Times New Roman" w:cs="Arial"/>
          <w:sz w:val="24"/>
          <w:szCs w:val="24"/>
          <w:lang w:eastAsia="zh-CN"/>
        </w:rPr>
        <w:t>Please provide a response for each treatment, and more detail on any other treatments in the free text box. It would also be very useful to document any times of these tests. As above, this is one of our primary outcome measures. This will be used to assess the correlation between tolerance of uncertainty and resource use (</w:t>
      </w:r>
      <w:proofErr w:type="gramStart"/>
      <w:r w:rsidRPr="00383B3C">
        <w:rPr>
          <w:rFonts w:eastAsia="Times New Roman" w:cs="Arial"/>
          <w:sz w:val="24"/>
          <w:szCs w:val="24"/>
          <w:lang w:eastAsia="zh-CN"/>
        </w:rPr>
        <w:t>i.e.</w:t>
      </w:r>
      <w:proofErr w:type="gramEnd"/>
      <w:r w:rsidRPr="00383B3C">
        <w:rPr>
          <w:rFonts w:eastAsia="Times New Roman" w:cs="Arial"/>
          <w:sz w:val="24"/>
          <w:szCs w:val="24"/>
          <w:lang w:eastAsia="zh-CN"/>
        </w:rPr>
        <w:t xml:space="preserve"> number of treatments given). By specifying </w:t>
      </w:r>
      <w:r w:rsidRPr="00383B3C">
        <w:rPr>
          <w:rFonts w:eastAsia="Times New Roman" w:cs="Arial"/>
          <w:i/>
          <w:iCs/>
          <w:sz w:val="24"/>
          <w:szCs w:val="24"/>
          <w:lang w:eastAsia="zh-CN"/>
        </w:rPr>
        <w:t xml:space="preserve">who </w:t>
      </w:r>
      <w:r w:rsidRPr="00383B3C">
        <w:rPr>
          <w:rFonts w:eastAsia="Times New Roman" w:cs="Arial"/>
          <w:sz w:val="24"/>
          <w:szCs w:val="24"/>
          <w:lang w:eastAsia="zh-CN"/>
        </w:rPr>
        <w:t>ordered the treatments we can determine whether that resource use is or is not attributable to the participating doctor.</w:t>
      </w:r>
    </w:p>
    <w:p w14:paraId="5337866D" w14:textId="77777777" w:rsidR="00FA53CA" w:rsidRPr="00383B3C" w:rsidRDefault="00FA53CA" w:rsidP="00FA53CA">
      <w:pPr>
        <w:pStyle w:val="ListParagraph"/>
        <w:shd w:val="clear" w:color="auto" w:fill="FFFFFF"/>
        <w:spacing w:after="160" w:line="276" w:lineRule="auto"/>
        <w:rPr>
          <w:rFonts w:eastAsia="Times New Roman" w:cs="Arial"/>
          <w:sz w:val="24"/>
          <w:szCs w:val="24"/>
          <w:lang w:eastAsia="zh-CN"/>
        </w:rPr>
      </w:pPr>
    </w:p>
    <w:p w14:paraId="142CED40"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Was there any written evidence that the treating doctor discussed any aspect of patient assessment/management with a senior ED or a specialist clinician?</w:t>
      </w:r>
    </w:p>
    <w:p w14:paraId="1A966813"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lastRenderedPageBreak/>
        <w:t>Please enter as much detail as you can about what was written and where. As above, this item will be used to control for the fact that some decisions to order tests or treatments may not be independent in all main analyses. If it is the case that a treating doctor outsourced their decision to another (or more) senior doctor, this may confound our primary exposure variable of tolerance of uncertainty - so is highly important to capture. In any case, it will be useful to assess whether those with less tolerance of uncertainty defer to others more often, as this may have various important implications.</w:t>
      </w:r>
    </w:p>
    <w:p w14:paraId="172360BE"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43432992"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were the patient’s presenting complaint(s)/problems?</w:t>
      </w:r>
    </w:p>
    <w:p w14:paraId="029EA9FF"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enter as much detail as you can about what was written and where. This will be used to control for the degree to which patients are at risk in all main analyses - which may be a key determinant of the relationship between tolerance of uncertainty and patient health outcomes. </w:t>
      </w:r>
    </w:p>
    <w:p w14:paraId="1BEC5AF4"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556A08C6"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What was the primary diagnosis following assessment?</w:t>
      </w:r>
    </w:p>
    <w:p w14:paraId="5FDF855F"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provide this information in the free text box with as much detail as necessary. This data will be used for a similar purpose as in item 15. </w:t>
      </w:r>
    </w:p>
    <w:p w14:paraId="1D0C6781"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7FEB791B" w14:textId="77777777"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iCs/>
          <w:sz w:val="24"/>
          <w:szCs w:val="24"/>
          <w:lang w:eastAsia="zh-CN"/>
        </w:rPr>
        <w:t>Based on demographics, time of day, comorbidities and presenting symptoms, in your view t</w:t>
      </w:r>
      <w:r w:rsidRPr="00D23345">
        <w:rPr>
          <w:rFonts w:eastAsia="Times New Roman" w:cs="Arial"/>
          <w:b/>
          <w:bCs/>
          <w:sz w:val="24"/>
          <w:szCs w:val="24"/>
          <w:lang w:eastAsia="zh-CN"/>
        </w:rPr>
        <w:t xml:space="preserve">he </w:t>
      </w:r>
      <w:r w:rsidRPr="00D23345">
        <w:rPr>
          <w:rFonts w:eastAsia="Times New Roman" w:cs="Arial"/>
          <w:b/>
          <w:bCs/>
          <w:i/>
          <w:iCs/>
          <w:sz w:val="24"/>
          <w:szCs w:val="24"/>
          <w:lang w:eastAsia="zh-CN"/>
        </w:rPr>
        <w:t>decision</w:t>
      </w:r>
      <w:r w:rsidRPr="00D23345">
        <w:rPr>
          <w:rFonts w:eastAsia="Times New Roman" w:cs="Arial"/>
          <w:b/>
          <w:bCs/>
          <w:sz w:val="24"/>
          <w:szCs w:val="24"/>
          <w:lang w:eastAsia="zh-CN"/>
        </w:rPr>
        <w:t xml:space="preserve"> to admit or discharge this patient would have been… (tick one response per row)</w:t>
      </w:r>
    </w:p>
    <w:p w14:paraId="0791F853"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This is your judgement about the complexity and difficulty of the decision to admit – please tick one option for complexity and one for difficulty. It was considered useful to assess whether the nature of the decisions made by doctors was comparable across patients. If it were the case, for example, that a large proportion of clinicians saw only non-complex cases conducive to easy admission decisions (</w:t>
      </w:r>
      <w:proofErr w:type="gramStart"/>
      <w:r w:rsidRPr="00383B3C">
        <w:rPr>
          <w:rFonts w:eastAsia="Times New Roman" w:cs="Arial"/>
          <w:sz w:val="24"/>
          <w:szCs w:val="24"/>
          <w:lang w:eastAsia="zh-CN"/>
        </w:rPr>
        <w:t>i.e.</w:t>
      </w:r>
      <w:proofErr w:type="gramEnd"/>
      <w:r w:rsidRPr="00383B3C">
        <w:rPr>
          <w:rFonts w:eastAsia="Times New Roman" w:cs="Arial"/>
          <w:sz w:val="24"/>
          <w:szCs w:val="24"/>
          <w:lang w:eastAsia="zh-CN"/>
        </w:rPr>
        <w:t xml:space="preserve"> if there was no uncertainty), tolerance of uncertainty may not be relevant – and there may be no association between tolerance of uncertainty and patient outcomes. </w:t>
      </w:r>
    </w:p>
    <w:p w14:paraId="05F030D8" w14:textId="77777777" w:rsidR="00FA53CA" w:rsidRPr="00D23345" w:rsidRDefault="00FA53CA" w:rsidP="00FA53CA">
      <w:pPr>
        <w:shd w:val="clear" w:color="auto" w:fill="FFFFFF"/>
        <w:spacing w:line="276" w:lineRule="auto"/>
        <w:rPr>
          <w:rFonts w:eastAsia="Times New Roman" w:cs="Arial"/>
          <w:b/>
          <w:bCs/>
          <w:iCs/>
          <w:sz w:val="24"/>
          <w:szCs w:val="24"/>
          <w:lang w:eastAsia="zh-CN"/>
        </w:rPr>
      </w:pPr>
    </w:p>
    <w:p w14:paraId="6A8E73C8" w14:textId="6464EDC4"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 xml:space="preserve">Following discharge, did the patient re-attend ED within </w:t>
      </w:r>
      <w:r w:rsidR="004E2A85">
        <w:rPr>
          <w:rFonts w:eastAsia="Times New Roman" w:cs="Arial"/>
          <w:b/>
          <w:bCs/>
          <w:sz w:val="24"/>
          <w:szCs w:val="24"/>
          <w:lang w:eastAsia="zh-CN"/>
        </w:rPr>
        <w:t>30</w:t>
      </w:r>
      <w:r w:rsidRPr="00D23345">
        <w:rPr>
          <w:rFonts w:eastAsia="Times New Roman" w:cs="Arial"/>
          <w:b/>
          <w:bCs/>
          <w:sz w:val="24"/>
          <w:szCs w:val="24"/>
          <w:lang w:eastAsia="zh-CN"/>
        </w:rPr>
        <w:t xml:space="preserve"> days?</w:t>
      </w:r>
    </w:p>
    <w:p w14:paraId="75FCAB07" w14:textId="77777777" w:rsidR="00FA53CA" w:rsidRPr="00383B3C" w:rsidRDefault="00FA53CA" w:rsidP="00FA53CA">
      <w:pPr>
        <w:pStyle w:val="ListParagraph"/>
        <w:shd w:val="clear" w:color="auto" w:fill="FFFFFF"/>
        <w:spacing w:line="276" w:lineRule="auto"/>
        <w:rPr>
          <w:rFonts w:eastAsia="Times New Roman" w:cs="Arial"/>
          <w:sz w:val="24"/>
          <w:szCs w:val="24"/>
          <w:lang w:eastAsia="zh-CN"/>
        </w:rPr>
      </w:pPr>
      <w:r w:rsidRPr="00383B3C">
        <w:rPr>
          <w:rFonts w:eastAsia="Times New Roman" w:cs="Arial"/>
          <w:sz w:val="24"/>
          <w:szCs w:val="24"/>
          <w:lang w:eastAsia="zh-CN"/>
        </w:rPr>
        <w:t xml:space="preserve">Please tick the appropriate text box and provide as much detail as necessary in the free text boxes. This will be used as an outcome measure. Reattendance provides </w:t>
      </w:r>
      <w:r w:rsidRPr="00383B3C">
        <w:rPr>
          <w:rFonts w:eastAsia="Times New Roman" w:cs="Arial"/>
          <w:i/>
          <w:iCs/>
          <w:sz w:val="24"/>
          <w:szCs w:val="24"/>
          <w:lang w:eastAsia="zh-CN"/>
        </w:rPr>
        <w:t>some</w:t>
      </w:r>
      <w:r w:rsidRPr="00383B3C">
        <w:rPr>
          <w:rFonts w:eastAsia="Times New Roman" w:cs="Arial"/>
          <w:sz w:val="24"/>
          <w:szCs w:val="24"/>
          <w:lang w:eastAsia="zh-CN"/>
        </w:rPr>
        <w:t xml:space="preserve"> indication that </w:t>
      </w:r>
      <w:r w:rsidRPr="00383B3C">
        <w:rPr>
          <w:rFonts w:eastAsia="Times New Roman" w:cs="Arial"/>
          <w:i/>
          <w:iCs/>
          <w:sz w:val="24"/>
          <w:szCs w:val="24"/>
          <w:lang w:eastAsia="zh-CN"/>
        </w:rPr>
        <w:t xml:space="preserve">not </w:t>
      </w:r>
      <w:r w:rsidRPr="00383B3C">
        <w:rPr>
          <w:rFonts w:eastAsia="Times New Roman" w:cs="Arial"/>
          <w:sz w:val="24"/>
          <w:szCs w:val="24"/>
          <w:lang w:eastAsia="zh-CN"/>
        </w:rPr>
        <w:t xml:space="preserve">admitting a patient in the initial episode was a risky choice, which may be associated with tolerance of uncertainty. </w:t>
      </w:r>
    </w:p>
    <w:p w14:paraId="793A108B" w14:textId="77777777" w:rsidR="00FA53CA" w:rsidRPr="00D23345" w:rsidRDefault="00FA53CA" w:rsidP="00FA53CA">
      <w:pPr>
        <w:shd w:val="clear" w:color="auto" w:fill="FFFFFF"/>
        <w:spacing w:line="276" w:lineRule="auto"/>
        <w:rPr>
          <w:rFonts w:eastAsia="Times New Roman" w:cs="Arial"/>
          <w:b/>
          <w:bCs/>
          <w:sz w:val="24"/>
          <w:szCs w:val="24"/>
          <w:lang w:eastAsia="zh-CN"/>
        </w:rPr>
      </w:pPr>
    </w:p>
    <w:p w14:paraId="43999F01" w14:textId="5147DFB3" w:rsidR="00FA53CA" w:rsidRPr="00D23345" w:rsidRDefault="00FA53CA" w:rsidP="00FA53CA">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 xml:space="preserve">Following discharge, was the patient admitted to hospital within </w:t>
      </w:r>
      <w:r w:rsidR="004E2A85">
        <w:rPr>
          <w:rFonts w:eastAsia="Times New Roman" w:cs="Arial"/>
          <w:b/>
          <w:bCs/>
          <w:sz w:val="24"/>
          <w:szCs w:val="24"/>
          <w:lang w:eastAsia="zh-CN"/>
        </w:rPr>
        <w:t>30</w:t>
      </w:r>
      <w:r w:rsidRPr="00D23345">
        <w:rPr>
          <w:rFonts w:eastAsia="Times New Roman" w:cs="Arial"/>
          <w:b/>
          <w:bCs/>
          <w:sz w:val="24"/>
          <w:szCs w:val="24"/>
          <w:lang w:eastAsia="zh-CN"/>
        </w:rPr>
        <w:t xml:space="preserve"> days?</w:t>
      </w:r>
    </w:p>
    <w:p w14:paraId="7775C29A" w14:textId="7D973E7E" w:rsidR="00FA53CA" w:rsidRDefault="00FA53CA" w:rsidP="00FA53CA">
      <w:pPr>
        <w:pStyle w:val="ListParagraph"/>
        <w:shd w:val="clear" w:color="auto" w:fill="FFFFFF"/>
        <w:spacing w:after="160" w:line="276" w:lineRule="auto"/>
        <w:rPr>
          <w:rFonts w:eastAsia="Times New Roman" w:cs="Arial"/>
          <w:sz w:val="24"/>
          <w:szCs w:val="24"/>
          <w:lang w:eastAsia="zh-CN"/>
        </w:rPr>
      </w:pPr>
      <w:r w:rsidRPr="00383B3C">
        <w:rPr>
          <w:rFonts w:eastAsia="Times New Roman" w:cs="Arial"/>
          <w:sz w:val="24"/>
          <w:szCs w:val="24"/>
          <w:lang w:eastAsia="zh-CN"/>
        </w:rPr>
        <w:t xml:space="preserve">As in 23. </w:t>
      </w:r>
    </w:p>
    <w:p w14:paraId="4A78BC6B" w14:textId="70494A5D" w:rsidR="004E2A85" w:rsidRDefault="004E2A85" w:rsidP="00FA53CA">
      <w:pPr>
        <w:pStyle w:val="ListParagraph"/>
        <w:shd w:val="clear" w:color="auto" w:fill="FFFFFF"/>
        <w:spacing w:after="160" w:line="276" w:lineRule="auto"/>
        <w:rPr>
          <w:rFonts w:eastAsia="Times New Roman" w:cs="Arial"/>
          <w:b/>
          <w:bCs/>
          <w:sz w:val="24"/>
          <w:szCs w:val="24"/>
          <w:lang w:eastAsia="zh-CN"/>
        </w:rPr>
      </w:pPr>
    </w:p>
    <w:p w14:paraId="6D581774" w14:textId="5C52D334" w:rsidR="004E2A85" w:rsidRPr="00D23345" w:rsidRDefault="004E2A85" w:rsidP="004E2A85">
      <w:pPr>
        <w:numPr>
          <w:ilvl w:val="0"/>
          <w:numId w:val="10"/>
        </w:numPr>
        <w:shd w:val="clear" w:color="auto" w:fill="FFFFFF"/>
        <w:spacing w:after="160" w:line="276" w:lineRule="auto"/>
        <w:contextualSpacing/>
        <w:rPr>
          <w:rFonts w:eastAsia="Times New Roman" w:cs="Arial"/>
          <w:b/>
          <w:bCs/>
          <w:sz w:val="24"/>
          <w:szCs w:val="24"/>
          <w:lang w:eastAsia="zh-CN"/>
        </w:rPr>
      </w:pPr>
      <w:r w:rsidRPr="00D23345">
        <w:rPr>
          <w:rFonts w:eastAsia="Times New Roman" w:cs="Arial"/>
          <w:b/>
          <w:bCs/>
          <w:sz w:val="24"/>
          <w:szCs w:val="24"/>
          <w:lang w:eastAsia="zh-CN"/>
        </w:rPr>
        <w:t xml:space="preserve">Following discharge, </w:t>
      </w:r>
      <w:r>
        <w:rPr>
          <w:rFonts w:eastAsia="Times New Roman" w:cs="Arial"/>
          <w:b/>
          <w:bCs/>
          <w:sz w:val="24"/>
          <w:szCs w:val="24"/>
          <w:lang w:eastAsia="zh-CN"/>
        </w:rPr>
        <w:t>did the patient die</w:t>
      </w:r>
      <w:r w:rsidRPr="00D23345">
        <w:rPr>
          <w:rFonts w:eastAsia="Times New Roman" w:cs="Arial"/>
          <w:b/>
          <w:bCs/>
          <w:sz w:val="24"/>
          <w:szCs w:val="24"/>
          <w:lang w:eastAsia="zh-CN"/>
        </w:rPr>
        <w:t xml:space="preserve"> within </w:t>
      </w:r>
      <w:r>
        <w:rPr>
          <w:rFonts w:eastAsia="Times New Roman" w:cs="Arial"/>
          <w:b/>
          <w:bCs/>
          <w:sz w:val="24"/>
          <w:szCs w:val="24"/>
          <w:lang w:eastAsia="zh-CN"/>
        </w:rPr>
        <w:t>30</w:t>
      </w:r>
      <w:r w:rsidRPr="00D23345">
        <w:rPr>
          <w:rFonts w:eastAsia="Times New Roman" w:cs="Arial"/>
          <w:b/>
          <w:bCs/>
          <w:sz w:val="24"/>
          <w:szCs w:val="24"/>
          <w:lang w:eastAsia="zh-CN"/>
        </w:rPr>
        <w:t xml:space="preserve"> days?</w:t>
      </w:r>
    </w:p>
    <w:p w14:paraId="46B6C95F" w14:textId="31B3CED6" w:rsidR="004E2A85" w:rsidRPr="00383B3C" w:rsidRDefault="004E2A85" w:rsidP="00FA53CA">
      <w:pPr>
        <w:pStyle w:val="ListParagraph"/>
        <w:shd w:val="clear" w:color="auto" w:fill="FFFFFF"/>
        <w:spacing w:after="160" w:line="276" w:lineRule="auto"/>
        <w:rPr>
          <w:rFonts w:eastAsia="Times New Roman" w:cs="Arial"/>
          <w:b/>
          <w:bCs/>
          <w:sz w:val="24"/>
          <w:szCs w:val="24"/>
          <w:lang w:eastAsia="zh-CN"/>
        </w:rPr>
      </w:pPr>
      <w:r w:rsidRPr="00383B3C">
        <w:rPr>
          <w:rFonts w:eastAsia="Times New Roman" w:cs="Arial"/>
          <w:sz w:val="24"/>
          <w:szCs w:val="24"/>
          <w:lang w:eastAsia="zh-CN"/>
        </w:rPr>
        <w:t>Please tick the appropriate text box and provide as much detail as necessary in the free text boxes. This will be used as an outcome measure.</w:t>
      </w:r>
      <w:r w:rsidR="008A4758">
        <w:rPr>
          <w:rFonts w:eastAsia="Times New Roman" w:cs="Arial"/>
          <w:sz w:val="24"/>
          <w:szCs w:val="24"/>
          <w:lang w:eastAsia="zh-CN"/>
        </w:rPr>
        <w:t xml:space="preserve"> As with 23 and 24, please only complete this if the patient was admitted in the initial episode. </w:t>
      </w:r>
    </w:p>
    <w:p w14:paraId="02164F68" w14:textId="77777777" w:rsidR="00927FDE" w:rsidRDefault="00927FDE" w:rsidP="00813BDF">
      <w:pPr>
        <w:spacing w:line="360" w:lineRule="auto"/>
      </w:pPr>
    </w:p>
    <w:p w14:paraId="30D3C6E9" w14:textId="4B778D23" w:rsidR="005B3E9E" w:rsidRDefault="005B3E9E" w:rsidP="005B3E9E">
      <w:pPr>
        <w:pStyle w:val="ListParagraph"/>
        <w:numPr>
          <w:ilvl w:val="0"/>
          <w:numId w:val="10"/>
        </w:numPr>
        <w:spacing w:line="360" w:lineRule="auto"/>
        <w:sectPr w:rsidR="005B3E9E">
          <w:pgSz w:w="11906" w:h="16838"/>
          <w:pgMar w:top="1440" w:right="1440" w:bottom="1440" w:left="1440" w:header="708" w:footer="708" w:gutter="0"/>
          <w:cols w:space="708"/>
          <w:docGrid w:linePitch="360"/>
        </w:sectPr>
      </w:pPr>
    </w:p>
    <w:p w14:paraId="2AFE1DC2" w14:textId="0D230772" w:rsidR="00927FDE" w:rsidRPr="007818BC" w:rsidRDefault="00927FDE" w:rsidP="008E31B8">
      <w:pPr>
        <w:spacing w:line="360" w:lineRule="auto"/>
        <w:jc w:val="center"/>
        <w:rPr>
          <w:b/>
          <w:bCs/>
          <w:sz w:val="32"/>
          <w:szCs w:val="32"/>
        </w:rPr>
      </w:pPr>
      <w:r w:rsidRPr="001472D5">
        <w:rPr>
          <w:b/>
          <w:bCs/>
          <w:sz w:val="32"/>
          <w:szCs w:val="32"/>
        </w:rPr>
        <w:lastRenderedPageBreak/>
        <w:t xml:space="preserve">Appendix </w:t>
      </w:r>
      <w:r>
        <w:rPr>
          <w:b/>
          <w:bCs/>
          <w:sz w:val="32"/>
          <w:szCs w:val="32"/>
        </w:rPr>
        <w:t>C</w:t>
      </w:r>
      <w:r w:rsidR="007818BC">
        <w:rPr>
          <w:b/>
          <w:bCs/>
          <w:sz w:val="32"/>
          <w:szCs w:val="32"/>
        </w:rPr>
        <w:t xml:space="preserve">: </w:t>
      </w:r>
      <w:r w:rsidR="00B52165">
        <w:rPr>
          <w:b/>
          <w:bCs/>
          <w:sz w:val="32"/>
          <w:szCs w:val="32"/>
        </w:rPr>
        <w:t>IRAS (ethics) application form</w:t>
      </w:r>
      <w:r w:rsidR="005D5A11">
        <w:rPr>
          <w:noProof/>
        </w:rPr>
        <w:drawing>
          <wp:inline distT="0" distB="0" distL="0" distR="0" wp14:anchorId="1528A186" wp14:editId="57554B75">
            <wp:extent cx="5519697" cy="7810500"/>
            <wp:effectExtent l="0" t="0" r="508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IRAS - ETHICS FORM, COMPLETED-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2832" cy="7857386"/>
                    </a:xfrm>
                    <a:prstGeom prst="rect">
                      <a:avLst/>
                    </a:prstGeom>
                  </pic:spPr>
                </pic:pic>
              </a:graphicData>
            </a:graphic>
          </wp:inline>
        </w:drawing>
      </w:r>
    </w:p>
    <w:p w14:paraId="264698F3" w14:textId="68F0510A" w:rsidR="00927FDE" w:rsidRDefault="005D5A11" w:rsidP="00813BDF">
      <w:pPr>
        <w:spacing w:line="360" w:lineRule="auto"/>
      </w:pPr>
      <w:r>
        <w:rPr>
          <w:noProof/>
        </w:rPr>
        <w:lastRenderedPageBreak/>
        <w:drawing>
          <wp:inline distT="0" distB="0" distL="0" distR="0" wp14:anchorId="7D2FDF20" wp14:editId="6131C917">
            <wp:extent cx="5731510" cy="8110220"/>
            <wp:effectExtent l="0" t="0" r="2540" b="508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IRAS - ETHICS FORM, COMPLETED-0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3E160CC" wp14:editId="6892057B">
            <wp:extent cx="5731510" cy="8110220"/>
            <wp:effectExtent l="0" t="0" r="2540" b="5080"/>
            <wp:docPr id="39" name="Picture 3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IRAS - ETHICS FORM, COMPLETED-0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9062A9B" wp14:editId="4355F85C">
            <wp:extent cx="5731510" cy="8110220"/>
            <wp:effectExtent l="0" t="0" r="254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IRAS - ETHICS FORM, COMPLETED-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4310A59" wp14:editId="4887B440">
            <wp:extent cx="5731510" cy="81102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IRAS - ETHICS FORM, COMPLETED-0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C219276" wp14:editId="35E65F99">
            <wp:extent cx="5731510" cy="8110220"/>
            <wp:effectExtent l="0" t="0" r="2540" b="508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IRAS - ETHICS FORM, COMPLETED-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41362E0" wp14:editId="0AA78592">
            <wp:extent cx="5731510" cy="8110220"/>
            <wp:effectExtent l="0" t="0" r="2540" b="508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IRAS - ETHICS FORM, COMPLETED-0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1553826A" wp14:editId="5D19195E">
            <wp:extent cx="5731510" cy="8110220"/>
            <wp:effectExtent l="0" t="0" r="254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 IRAS - ETHICS FORM, COMPLETED-0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ED4A47F" wp14:editId="3BF82010">
            <wp:extent cx="5731510" cy="8110220"/>
            <wp:effectExtent l="0" t="0" r="2540" b="508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 IRAS - ETHICS FORM, COMPLETED-0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47704DC" wp14:editId="590A94DF">
            <wp:extent cx="5731510" cy="8110220"/>
            <wp:effectExtent l="0" t="0" r="2540" b="508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IRAS - ETHICS FORM, COMPLETED-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2201E862" wp14:editId="0132BC01">
            <wp:extent cx="5731510" cy="8110220"/>
            <wp:effectExtent l="0" t="0" r="2540" b="508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 IRAS - ETHICS FORM, COMPLETED-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47EF755" wp14:editId="00EEB7F0">
            <wp:extent cx="5731510" cy="8110220"/>
            <wp:effectExtent l="0" t="0" r="2540" b="508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IRAS - ETHICS FORM, COMPLETED-1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117E4C0B" wp14:editId="362A1169">
            <wp:extent cx="5731510" cy="8110220"/>
            <wp:effectExtent l="0" t="0" r="2540" b="508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 IRAS - ETHICS FORM, COMPLETED-1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123C55C" wp14:editId="76D6F442">
            <wp:extent cx="5731510" cy="8110220"/>
            <wp:effectExtent l="0" t="0" r="2540" b="508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IRAS - ETHICS FORM, COMPLETED-1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1185CC7" wp14:editId="662BB2C3">
            <wp:extent cx="5731510" cy="8110220"/>
            <wp:effectExtent l="0" t="0" r="2540" b="5080"/>
            <wp:docPr id="62" name="Picture 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 IRAS - ETHICS FORM, COMPLETED-1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66C6F52A" wp14:editId="04242ABC">
            <wp:extent cx="5731510" cy="8110220"/>
            <wp:effectExtent l="0" t="0" r="2540" b="508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 IRAS - ETHICS FORM, COMPLETED-1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E48D7BA" wp14:editId="553C46D0">
            <wp:extent cx="5731510" cy="8110220"/>
            <wp:effectExtent l="0" t="0" r="2540" b="508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 IRAS - ETHICS FORM, COMPLETED-1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F293FD0" wp14:editId="2C09635D">
            <wp:extent cx="5731510" cy="8110220"/>
            <wp:effectExtent l="0" t="0" r="254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 IRAS - ETHICS FORM, COMPLETED-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16D6A11D" wp14:editId="492EEE33">
            <wp:extent cx="5731510" cy="8110220"/>
            <wp:effectExtent l="0" t="0" r="2540" b="508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 IRAS - ETHICS FORM, COMPLETED-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5F10640D" wp14:editId="274BA8CB">
            <wp:extent cx="5731510" cy="8110220"/>
            <wp:effectExtent l="0" t="0" r="2540" b="508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 IRAS - ETHICS FORM, COMPLETED-2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DC6F4D2" wp14:editId="6E134404">
            <wp:extent cx="5731510" cy="81102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 IRAS - ETHICS FORM, COMPLETED-2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347E68E7" wp14:editId="5180AD0F">
            <wp:extent cx="5731510" cy="8110220"/>
            <wp:effectExtent l="0" t="0" r="2540" b="508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 IRAS - ETHICS FORM, COMPLETED-2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6DC5D66" wp14:editId="4083361A">
            <wp:extent cx="5731510" cy="8110220"/>
            <wp:effectExtent l="0" t="0" r="2540" b="508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 IRAS - ETHICS FORM, COMPLETED-2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1E1ADA96" wp14:editId="3E75B3A8">
            <wp:extent cx="5731510" cy="8110220"/>
            <wp:effectExtent l="0" t="0" r="2540" b="508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 IRAS - ETHICS FORM, COMPLETED-2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AF61F28" wp14:editId="16371AEF">
            <wp:extent cx="5731510" cy="8110220"/>
            <wp:effectExtent l="0" t="0" r="2540" b="508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 IRAS - ETHICS FORM, COMPLETED-2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4828B33C" wp14:editId="34587E8F">
            <wp:extent cx="5731510" cy="8110220"/>
            <wp:effectExtent l="0" t="0" r="2540" b="508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 IRAS - ETHICS FORM, COMPLETED-2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8F23D6E" wp14:editId="7E114B65">
            <wp:extent cx="5731510" cy="8110220"/>
            <wp:effectExtent l="0" t="0" r="2540" b="508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IRAS - ETHICS FORM, COMPLETED-2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0146237A" wp14:editId="571897EB">
            <wp:extent cx="5731510" cy="8110220"/>
            <wp:effectExtent l="0" t="0" r="2540" b="508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 IRAS - ETHICS FORM, COMPLETED-2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Pr>
          <w:noProof/>
        </w:rPr>
        <w:lastRenderedPageBreak/>
        <w:drawing>
          <wp:inline distT="0" distB="0" distL="0" distR="0" wp14:anchorId="774B02E4" wp14:editId="5A1BB1C1">
            <wp:extent cx="5731510" cy="8110220"/>
            <wp:effectExtent l="0" t="0" r="2540" b="508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 IRAS - ETHICS FORM, COMPLETED-2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p>
    <w:p w14:paraId="49186AC7" w14:textId="577FB99A" w:rsidR="00927FDE" w:rsidRPr="00927FDE" w:rsidRDefault="00927FDE" w:rsidP="00813BDF">
      <w:pPr>
        <w:spacing w:line="360" w:lineRule="auto"/>
      </w:pPr>
    </w:p>
    <w:sectPr w:rsidR="00927FDE" w:rsidRPr="00927F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96EB9" w14:textId="77777777" w:rsidR="00653FF7" w:rsidRDefault="00653FF7" w:rsidP="008374E1">
      <w:r>
        <w:separator/>
      </w:r>
    </w:p>
  </w:endnote>
  <w:endnote w:type="continuationSeparator" w:id="0">
    <w:p w14:paraId="02AAD61A" w14:textId="77777777" w:rsidR="00653FF7" w:rsidRDefault="00653FF7" w:rsidP="00837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Roman">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Helvetica" w:hAnsi="Helvetica" w:cs="Helvetica"/>
        <w:sz w:val="31"/>
        <w:szCs w:val="31"/>
      </w:rPr>
      <w:id w:val="-1062486482"/>
      <w:docPartObj>
        <w:docPartGallery w:val="Page Numbers (Bottom of Page)"/>
        <w:docPartUnique/>
      </w:docPartObj>
    </w:sdtPr>
    <w:sdtEndPr/>
    <w:sdtContent>
      <w:sdt>
        <w:sdtPr>
          <w:rPr>
            <w:rFonts w:ascii="Helvetica" w:hAnsi="Helvetica" w:cs="Helvetica"/>
            <w:sz w:val="31"/>
            <w:szCs w:val="31"/>
          </w:rPr>
          <w:id w:val="1032391772"/>
          <w:docPartObj>
            <w:docPartGallery w:val="Page Numbers (Top of Page)"/>
            <w:docPartUnique/>
          </w:docPartObj>
        </w:sdtPr>
        <w:sdtEndPr/>
        <w:sdtContent>
          <w:p w14:paraId="00178CBC" w14:textId="77777777" w:rsidR="00EB3D7A" w:rsidRPr="004A2B28" w:rsidRDefault="00EB3D7A" w:rsidP="00EB3D7A">
            <w:pPr>
              <w:pStyle w:val="Footer"/>
              <w:jc w:val="center"/>
              <w:rPr>
                <w:rFonts w:ascii="Helvetica" w:hAnsi="Helvetica" w:cs="Helvetica"/>
                <w:sz w:val="31"/>
                <w:szCs w:val="31"/>
              </w:rPr>
            </w:pPr>
            <w:r w:rsidRPr="00642C4D">
              <w:rPr>
                <w:rFonts w:ascii="Helvetica" w:hAnsi="Helvetica" w:cs="Helvetica"/>
                <w:sz w:val="31"/>
                <w:szCs w:val="31"/>
              </w:rPr>
              <w:t xml:space="preserve">Page </w:t>
            </w:r>
            <w:r w:rsidRPr="00642C4D">
              <w:rPr>
                <w:rFonts w:ascii="Helvetica" w:hAnsi="Helvetica" w:cs="Helvetica"/>
                <w:b/>
                <w:bCs/>
                <w:sz w:val="31"/>
                <w:szCs w:val="31"/>
              </w:rPr>
              <w:fldChar w:fldCharType="begin"/>
            </w:r>
            <w:r w:rsidRPr="00642C4D">
              <w:rPr>
                <w:rFonts w:ascii="Helvetica" w:hAnsi="Helvetica" w:cs="Helvetica"/>
                <w:b/>
                <w:bCs/>
                <w:sz w:val="31"/>
                <w:szCs w:val="31"/>
              </w:rPr>
              <w:instrText xml:space="preserve"> PAGE </w:instrText>
            </w:r>
            <w:r w:rsidRPr="00642C4D">
              <w:rPr>
                <w:rFonts w:ascii="Helvetica" w:hAnsi="Helvetica" w:cs="Helvetica"/>
                <w:b/>
                <w:bCs/>
                <w:sz w:val="31"/>
                <w:szCs w:val="31"/>
              </w:rPr>
              <w:fldChar w:fldCharType="separate"/>
            </w:r>
            <w:r>
              <w:rPr>
                <w:rFonts w:ascii="Helvetica" w:hAnsi="Helvetica" w:cs="Helvetica"/>
                <w:b/>
                <w:bCs/>
                <w:noProof/>
                <w:sz w:val="31"/>
                <w:szCs w:val="31"/>
              </w:rPr>
              <w:t>1</w:t>
            </w:r>
            <w:r w:rsidRPr="00642C4D">
              <w:rPr>
                <w:rFonts w:ascii="Helvetica" w:hAnsi="Helvetica" w:cs="Helvetica"/>
                <w:b/>
                <w:bCs/>
                <w:sz w:val="31"/>
                <w:szCs w:val="31"/>
              </w:rPr>
              <w:fldChar w:fldCharType="end"/>
            </w:r>
            <w:r w:rsidRPr="00642C4D">
              <w:rPr>
                <w:rFonts w:ascii="Helvetica" w:hAnsi="Helvetica" w:cs="Helvetica"/>
                <w:sz w:val="31"/>
                <w:szCs w:val="31"/>
              </w:rPr>
              <w:t xml:space="preserve"> of </w:t>
            </w:r>
            <w:r w:rsidRPr="00642C4D">
              <w:rPr>
                <w:rFonts w:ascii="Helvetica" w:hAnsi="Helvetica" w:cs="Helvetica"/>
                <w:b/>
                <w:bCs/>
                <w:sz w:val="31"/>
                <w:szCs w:val="31"/>
              </w:rPr>
              <w:fldChar w:fldCharType="begin"/>
            </w:r>
            <w:r w:rsidRPr="00642C4D">
              <w:rPr>
                <w:rFonts w:ascii="Helvetica" w:hAnsi="Helvetica" w:cs="Helvetica"/>
                <w:b/>
                <w:bCs/>
                <w:sz w:val="31"/>
                <w:szCs w:val="31"/>
              </w:rPr>
              <w:instrText xml:space="preserve"> NUMPAGES  </w:instrText>
            </w:r>
            <w:r w:rsidRPr="00642C4D">
              <w:rPr>
                <w:rFonts w:ascii="Helvetica" w:hAnsi="Helvetica" w:cs="Helvetica"/>
                <w:b/>
                <w:bCs/>
                <w:sz w:val="31"/>
                <w:szCs w:val="31"/>
              </w:rPr>
              <w:fldChar w:fldCharType="separate"/>
            </w:r>
            <w:r>
              <w:rPr>
                <w:rFonts w:ascii="Helvetica" w:hAnsi="Helvetica" w:cs="Helvetica"/>
                <w:b/>
                <w:bCs/>
                <w:noProof/>
                <w:sz w:val="31"/>
                <w:szCs w:val="31"/>
              </w:rPr>
              <w:t>15</w:t>
            </w:r>
            <w:r w:rsidRPr="00642C4D">
              <w:rPr>
                <w:rFonts w:ascii="Helvetica" w:hAnsi="Helvetica" w:cs="Helvetica"/>
                <w:b/>
                <w:bCs/>
                <w:sz w:val="31"/>
                <w:szCs w:val="31"/>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272DD" w14:textId="21D33306" w:rsidR="00EB3D7A" w:rsidRPr="004A2B28" w:rsidRDefault="00EB3D7A" w:rsidP="00EB3D7A">
    <w:pPr>
      <w:pStyle w:val="Footer"/>
      <w:jc w:val="center"/>
      <w:rPr>
        <w:rFonts w:ascii="Helvetica" w:hAnsi="Helvetica" w:cs="Helvetica"/>
        <w:sz w:val="31"/>
        <w:szCs w:val="3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EDE30" w14:textId="77777777" w:rsidR="00653FF7" w:rsidRDefault="00653FF7" w:rsidP="008374E1">
      <w:r>
        <w:separator/>
      </w:r>
    </w:p>
  </w:footnote>
  <w:footnote w:type="continuationSeparator" w:id="0">
    <w:p w14:paraId="675326E0" w14:textId="77777777" w:rsidR="00653FF7" w:rsidRDefault="00653FF7" w:rsidP="008374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FCC1B" w14:textId="762B816B" w:rsidR="00A3258D" w:rsidRDefault="00A3258D">
    <w:pPr>
      <w:pStyle w:val="Header"/>
    </w:pPr>
    <w:r>
      <w:t>Protocol, January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28F"/>
    <w:multiLevelType w:val="multilevel"/>
    <w:tmpl w:val="9DB8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412A6"/>
    <w:multiLevelType w:val="hybridMultilevel"/>
    <w:tmpl w:val="ECEA81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D66F42"/>
    <w:multiLevelType w:val="hybridMultilevel"/>
    <w:tmpl w:val="273A3E44"/>
    <w:lvl w:ilvl="0" w:tplc="C238794A">
      <w:start w:val="1"/>
      <w:numFmt w:val="bullet"/>
      <w:lvlText w:val=""/>
      <w:lvlJc w:val="left"/>
      <w:pPr>
        <w:tabs>
          <w:tab w:val="num" w:pos="895"/>
        </w:tabs>
        <w:ind w:left="895"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E37938"/>
    <w:multiLevelType w:val="hybridMultilevel"/>
    <w:tmpl w:val="0AD60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1331AB"/>
    <w:multiLevelType w:val="hybridMultilevel"/>
    <w:tmpl w:val="59768A0A"/>
    <w:lvl w:ilvl="0" w:tplc="C238794A">
      <w:start w:val="1"/>
      <w:numFmt w:val="bullet"/>
      <w:lvlText w:val=""/>
      <w:lvlJc w:val="left"/>
      <w:pPr>
        <w:tabs>
          <w:tab w:val="num" w:pos="1440"/>
        </w:tabs>
        <w:ind w:left="1440" w:hanging="360"/>
      </w:pPr>
      <w:rPr>
        <w:rFonts w:ascii="Symbol" w:hAnsi="Symbol" w:hint="default"/>
      </w:rPr>
    </w:lvl>
    <w:lvl w:ilvl="1" w:tplc="08090003">
      <w:start w:val="1"/>
      <w:numFmt w:val="bullet"/>
      <w:lvlText w:val="o"/>
      <w:lvlJc w:val="left"/>
      <w:pPr>
        <w:tabs>
          <w:tab w:val="num" w:pos="1985"/>
        </w:tabs>
        <w:ind w:left="1985" w:hanging="360"/>
      </w:pPr>
      <w:rPr>
        <w:rFonts w:ascii="Courier New" w:hAnsi="Courier New" w:cs="Courier New" w:hint="default"/>
      </w:rPr>
    </w:lvl>
    <w:lvl w:ilvl="2" w:tplc="08090005">
      <w:start w:val="1"/>
      <w:numFmt w:val="bullet"/>
      <w:lvlText w:val=""/>
      <w:lvlJc w:val="left"/>
      <w:pPr>
        <w:tabs>
          <w:tab w:val="num" w:pos="2705"/>
        </w:tabs>
        <w:ind w:left="2705" w:hanging="360"/>
      </w:pPr>
      <w:rPr>
        <w:rFonts w:ascii="Wingdings" w:hAnsi="Wingdings" w:hint="default"/>
      </w:rPr>
    </w:lvl>
    <w:lvl w:ilvl="3" w:tplc="08090001">
      <w:start w:val="1"/>
      <w:numFmt w:val="bullet"/>
      <w:lvlText w:val=""/>
      <w:lvlJc w:val="left"/>
      <w:pPr>
        <w:tabs>
          <w:tab w:val="num" w:pos="3425"/>
        </w:tabs>
        <w:ind w:left="3425" w:hanging="360"/>
      </w:pPr>
      <w:rPr>
        <w:rFonts w:ascii="Symbol" w:hAnsi="Symbol" w:hint="default"/>
      </w:rPr>
    </w:lvl>
    <w:lvl w:ilvl="4" w:tplc="08090003">
      <w:start w:val="1"/>
      <w:numFmt w:val="bullet"/>
      <w:lvlText w:val="o"/>
      <w:lvlJc w:val="left"/>
      <w:pPr>
        <w:tabs>
          <w:tab w:val="num" w:pos="4145"/>
        </w:tabs>
        <w:ind w:left="4145" w:hanging="360"/>
      </w:pPr>
      <w:rPr>
        <w:rFonts w:ascii="Courier New" w:hAnsi="Courier New" w:cs="Courier New" w:hint="default"/>
      </w:rPr>
    </w:lvl>
    <w:lvl w:ilvl="5" w:tplc="08090005">
      <w:start w:val="1"/>
      <w:numFmt w:val="bullet"/>
      <w:lvlText w:val=""/>
      <w:lvlJc w:val="left"/>
      <w:pPr>
        <w:tabs>
          <w:tab w:val="num" w:pos="4865"/>
        </w:tabs>
        <w:ind w:left="4865" w:hanging="360"/>
      </w:pPr>
      <w:rPr>
        <w:rFonts w:ascii="Wingdings" w:hAnsi="Wingdings" w:hint="default"/>
      </w:rPr>
    </w:lvl>
    <w:lvl w:ilvl="6" w:tplc="08090001">
      <w:start w:val="1"/>
      <w:numFmt w:val="bullet"/>
      <w:lvlText w:val=""/>
      <w:lvlJc w:val="left"/>
      <w:pPr>
        <w:tabs>
          <w:tab w:val="num" w:pos="5585"/>
        </w:tabs>
        <w:ind w:left="5585" w:hanging="360"/>
      </w:pPr>
      <w:rPr>
        <w:rFonts w:ascii="Symbol" w:hAnsi="Symbol" w:hint="default"/>
      </w:rPr>
    </w:lvl>
    <w:lvl w:ilvl="7" w:tplc="08090003">
      <w:start w:val="1"/>
      <w:numFmt w:val="bullet"/>
      <w:lvlText w:val="o"/>
      <w:lvlJc w:val="left"/>
      <w:pPr>
        <w:tabs>
          <w:tab w:val="num" w:pos="6305"/>
        </w:tabs>
        <w:ind w:left="6305" w:hanging="360"/>
      </w:pPr>
      <w:rPr>
        <w:rFonts w:ascii="Courier New" w:hAnsi="Courier New" w:cs="Courier New" w:hint="default"/>
      </w:rPr>
    </w:lvl>
    <w:lvl w:ilvl="8" w:tplc="08090005">
      <w:start w:val="1"/>
      <w:numFmt w:val="bullet"/>
      <w:lvlText w:val=""/>
      <w:lvlJc w:val="left"/>
      <w:pPr>
        <w:tabs>
          <w:tab w:val="num" w:pos="7025"/>
        </w:tabs>
        <w:ind w:left="7025" w:hanging="360"/>
      </w:pPr>
      <w:rPr>
        <w:rFonts w:ascii="Wingdings" w:hAnsi="Wingdings" w:hint="default"/>
      </w:rPr>
    </w:lvl>
  </w:abstractNum>
  <w:abstractNum w:abstractNumId="5" w15:restartNumberingAfterBreak="0">
    <w:nsid w:val="1A4D26A4"/>
    <w:multiLevelType w:val="hybridMultilevel"/>
    <w:tmpl w:val="163676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921461"/>
    <w:multiLevelType w:val="hybridMultilevel"/>
    <w:tmpl w:val="52342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AF392A"/>
    <w:multiLevelType w:val="hybridMultilevel"/>
    <w:tmpl w:val="D212887E"/>
    <w:lvl w:ilvl="0" w:tplc="899C9530">
      <w:start w:val="1"/>
      <w:numFmt w:val="decimal"/>
      <w:lvlText w:val="%1."/>
      <w:lvlJc w:val="left"/>
      <w:pPr>
        <w:ind w:left="8091" w:hanging="360"/>
      </w:pPr>
      <w:rPr>
        <w:rFonts w:hint="default"/>
      </w:rPr>
    </w:lvl>
    <w:lvl w:ilvl="1" w:tplc="08090019" w:tentative="1">
      <w:start w:val="1"/>
      <w:numFmt w:val="lowerLetter"/>
      <w:lvlText w:val="%2."/>
      <w:lvlJc w:val="left"/>
      <w:pPr>
        <w:ind w:left="8811" w:hanging="360"/>
      </w:pPr>
    </w:lvl>
    <w:lvl w:ilvl="2" w:tplc="0809001B" w:tentative="1">
      <w:start w:val="1"/>
      <w:numFmt w:val="lowerRoman"/>
      <w:lvlText w:val="%3."/>
      <w:lvlJc w:val="right"/>
      <w:pPr>
        <w:ind w:left="9531" w:hanging="180"/>
      </w:pPr>
    </w:lvl>
    <w:lvl w:ilvl="3" w:tplc="0809000F" w:tentative="1">
      <w:start w:val="1"/>
      <w:numFmt w:val="decimal"/>
      <w:lvlText w:val="%4."/>
      <w:lvlJc w:val="left"/>
      <w:pPr>
        <w:ind w:left="10251" w:hanging="360"/>
      </w:pPr>
    </w:lvl>
    <w:lvl w:ilvl="4" w:tplc="08090019" w:tentative="1">
      <w:start w:val="1"/>
      <w:numFmt w:val="lowerLetter"/>
      <w:lvlText w:val="%5."/>
      <w:lvlJc w:val="left"/>
      <w:pPr>
        <w:ind w:left="10971" w:hanging="360"/>
      </w:pPr>
    </w:lvl>
    <w:lvl w:ilvl="5" w:tplc="0809001B" w:tentative="1">
      <w:start w:val="1"/>
      <w:numFmt w:val="lowerRoman"/>
      <w:lvlText w:val="%6."/>
      <w:lvlJc w:val="right"/>
      <w:pPr>
        <w:ind w:left="11691" w:hanging="180"/>
      </w:pPr>
    </w:lvl>
    <w:lvl w:ilvl="6" w:tplc="0809000F" w:tentative="1">
      <w:start w:val="1"/>
      <w:numFmt w:val="decimal"/>
      <w:lvlText w:val="%7."/>
      <w:lvlJc w:val="left"/>
      <w:pPr>
        <w:ind w:left="12411" w:hanging="360"/>
      </w:pPr>
    </w:lvl>
    <w:lvl w:ilvl="7" w:tplc="08090019" w:tentative="1">
      <w:start w:val="1"/>
      <w:numFmt w:val="lowerLetter"/>
      <w:lvlText w:val="%8."/>
      <w:lvlJc w:val="left"/>
      <w:pPr>
        <w:ind w:left="13131" w:hanging="360"/>
      </w:pPr>
    </w:lvl>
    <w:lvl w:ilvl="8" w:tplc="0809001B" w:tentative="1">
      <w:start w:val="1"/>
      <w:numFmt w:val="lowerRoman"/>
      <w:lvlText w:val="%9."/>
      <w:lvlJc w:val="right"/>
      <w:pPr>
        <w:ind w:left="13851" w:hanging="180"/>
      </w:pPr>
    </w:lvl>
  </w:abstractNum>
  <w:abstractNum w:abstractNumId="8" w15:restartNumberingAfterBreak="0">
    <w:nsid w:val="2EED7947"/>
    <w:multiLevelType w:val="hybridMultilevel"/>
    <w:tmpl w:val="D212887E"/>
    <w:lvl w:ilvl="0" w:tplc="899C9530">
      <w:start w:val="1"/>
      <w:numFmt w:val="decimal"/>
      <w:lvlText w:val="%1."/>
      <w:lvlJc w:val="left"/>
      <w:pPr>
        <w:ind w:left="8091" w:hanging="360"/>
      </w:pPr>
      <w:rPr>
        <w:rFonts w:hint="default"/>
      </w:rPr>
    </w:lvl>
    <w:lvl w:ilvl="1" w:tplc="08090019" w:tentative="1">
      <w:start w:val="1"/>
      <w:numFmt w:val="lowerLetter"/>
      <w:lvlText w:val="%2."/>
      <w:lvlJc w:val="left"/>
      <w:pPr>
        <w:ind w:left="8811" w:hanging="360"/>
      </w:pPr>
    </w:lvl>
    <w:lvl w:ilvl="2" w:tplc="0809001B" w:tentative="1">
      <w:start w:val="1"/>
      <w:numFmt w:val="lowerRoman"/>
      <w:lvlText w:val="%3."/>
      <w:lvlJc w:val="right"/>
      <w:pPr>
        <w:ind w:left="9531" w:hanging="180"/>
      </w:pPr>
    </w:lvl>
    <w:lvl w:ilvl="3" w:tplc="0809000F" w:tentative="1">
      <w:start w:val="1"/>
      <w:numFmt w:val="decimal"/>
      <w:lvlText w:val="%4."/>
      <w:lvlJc w:val="left"/>
      <w:pPr>
        <w:ind w:left="10251" w:hanging="360"/>
      </w:pPr>
    </w:lvl>
    <w:lvl w:ilvl="4" w:tplc="08090019" w:tentative="1">
      <w:start w:val="1"/>
      <w:numFmt w:val="lowerLetter"/>
      <w:lvlText w:val="%5."/>
      <w:lvlJc w:val="left"/>
      <w:pPr>
        <w:ind w:left="10971" w:hanging="360"/>
      </w:pPr>
    </w:lvl>
    <w:lvl w:ilvl="5" w:tplc="0809001B" w:tentative="1">
      <w:start w:val="1"/>
      <w:numFmt w:val="lowerRoman"/>
      <w:lvlText w:val="%6."/>
      <w:lvlJc w:val="right"/>
      <w:pPr>
        <w:ind w:left="11691" w:hanging="180"/>
      </w:pPr>
    </w:lvl>
    <w:lvl w:ilvl="6" w:tplc="0809000F" w:tentative="1">
      <w:start w:val="1"/>
      <w:numFmt w:val="decimal"/>
      <w:lvlText w:val="%7."/>
      <w:lvlJc w:val="left"/>
      <w:pPr>
        <w:ind w:left="12411" w:hanging="360"/>
      </w:pPr>
    </w:lvl>
    <w:lvl w:ilvl="7" w:tplc="08090019" w:tentative="1">
      <w:start w:val="1"/>
      <w:numFmt w:val="lowerLetter"/>
      <w:lvlText w:val="%8."/>
      <w:lvlJc w:val="left"/>
      <w:pPr>
        <w:ind w:left="13131" w:hanging="360"/>
      </w:pPr>
    </w:lvl>
    <w:lvl w:ilvl="8" w:tplc="0809001B" w:tentative="1">
      <w:start w:val="1"/>
      <w:numFmt w:val="lowerRoman"/>
      <w:lvlText w:val="%9."/>
      <w:lvlJc w:val="right"/>
      <w:pPr>
        <w:ind w:left="13851" w:hanging="180"/>
      </w:pPr>
    </w:lvl>
  </w:abstractNum>
  <w:abstractNum w:abstractNumId="9" w15:restartNumberingAfterBreak="0">
    <w:nsid w:val="31EC684F"/>
    <w:multiLevelType w:val="hybridMultilevel"/>
    <w:tmpl w:val="913089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9F544F"/>
    <w:multiLevelType w:val="hybridMultilevel"/>
    <w:tmpl w:val="AA9832BA"/>
    <w:lvl w:ilvl="0" w:tplc="0B3EB76E">
      <w:start w:val="3"/>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F079D7"/>
    <w:multiLevelType w:val="hybridMultilevel"/>
    <w:tmpl w:val="F670C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83739E2"/>
    <w:multiLevelType w:val="hybridMultilevel"/>
    <w:tmpl w:val="570E2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C74BAE"/>
    <w:multiLevelType w:val="hybridMultilevel"/>
    <w:tmpl w:val="8D883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C517A0"/>
    <w:multiLevelType w:val="hybridMultilevel"/>
    <w:tmpl w:val="7B304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2012E4"/>
    <w:multiLevelType w:val="hybridMultilevel"/>
    <w:tmpl w:val="E4042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9210E3"/>
    <w:multiLevelType w:val="hybridMultilevel"/>
    <w:tmpl w:val="72ACAB24"/>
    <w:lvl w:ilvl="0" w:tplc="B09286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527081"/>
    <w:multiLevelType w:val="hybridMultilevel"/>
    <w:tmpl w:val="57C6E2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320D0B"/>
    <w:multiLevelType w:val="hybridMultilevel"/>
    <w:tmpl w:val="6F14E2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D765F"/>
    <w:multiLevelType w:val="hybridMultilevel"/>
    <w:tmpl w:val="E9FC2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D27C0B"/>
    <w:multiLevelType w:val="hybridMultilevel"/>
    <w:tmpl w:val="7D106344"/>
    <w:lvl w:ilvl="0" w:tplc="864A6CA6">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877A77"/>
    <w:multiLevelType w:val="hybridMultilevel"/>
    <w:tmpl w:val="CCC088C2"/>
    <w:lvl w:ilvl="0" w:tplc="3424BA0C">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6151DF"/>
    <w:multiLevelType w:val="hybridMultilevel"/>
    <w:tmpl w:val="43D0E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2"/>
  </w:num>
  <w:num w:numId="4">
    <w:abstractNumId w:val="4"/>
  </w:num>
  <w:num w:numId="5">
    <w:abstractNumId w:val="16"/>
  </w:num>
  <w:num w:numId="6">
    <w:abstractNumId w:val="18"/>
  </w:num>
  <w:num w:numId="7">
    <w:abstractNumId w:val="12"/>
  </w:num>
  <w:num w:numId="8">
    <w:abstractNumId w:val="1"/>
  </w:num>
  <w:num w:numId="9">
    <w:abstractNumId w:val="10"/>
  </w:num>
  <w:num w:numId="10">
    <w:abstractNumId w:val="5"/>
  </w:num>
  <w:num w:numId="11">
    <w:abstractNumId w:val="8"/>
  </w:num>
  <w:num w:numId="12">
    <w:abstractNumId w:val="7"/>
  </w:num>
  <w:num w:numId="13">
    <w:abstractNumId w:val="20"/>
  </w:num>
  <w:num w:numId="14">
    <w:abstractNumId w:val="11"/>
  </w:num>
  <w:num w:numId="15">
    <w:abstractNumId w:val="3"/>
  </w:num>
  <w:num w:numId="16">
    <w:abstractNumId w:val="2"/>
  </w:num>
  <w:num w:numId="17">
    <w:abstractNumId w:val="9"/>
  </w:num>
  <w:num w:numId="18">
    <w:abstractNumId w:val="14"/>
  </w:num>
  <w:num w:numId="19">
    <w:abstractNumId w:val="6"/>
  </w:num>
  <w:num w:numId="20">
    <w:abstractNumId w:val="21"/>
  </w:num>
  <w:num w:numId="21">
    <w:abstractNumId w:val="17"/>
  </w:num>
  <w:num w:numId="22">
    <w:abstractNumId w:val="13"/>
  </w:num>
  <w:num w:numId="23">
    <w:abstractNumId w:val="19"/>
  </w:num>
  <w:num w:numId="2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ke Budworth">
    <w15:presenceInfo w15:providerId="Windows Live" w15:userId="c9b0e981b242be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4E1"/>
    <w:rsid w:val="0000107E"/>
    <w:rsid w:val="00007DB2"/>
    <w:rsid w:val="0001062C"/>
    <w:rsid w:val="00013598"/>
    <w:rsid w:val="00014242"/>
    <w:rsid w:val="0001565A"/>
    <w:rsid w:val="0001733D"/>
    <w:rsid w:val="0002495A"/>
    <w:rsid w:val="00024E06"/>
    <w:rsid w:val="00025CC3"/>
    <w:rsid w:val="00031073"/>
    <w:rsid w:val="00031D0B"/>
    <w:rsid w:val="00031FFD"/>
    <w:rsid w:val="00033B18"/>
    <w:rsid w:val="000350B4"/>
    <w:rsid w:val="00036307"/>
    <w:rsid w:val="000401F8"/>
    <w:rsid w:val="00042D2A"/>
    <w:rsid w:val="00043726"/>
    <w:rsid w:val="00044727"/>
    <w:rsid w:val="00044A51"/>
    <w:rsid w:val="00045E23"/>
    <w:rsid w:val="00046285"/>
    <w:rsid w:val="00051439"/>
    <w:rsid w:val="00051E0F"/>
    <w:rsid w:val="00054A14"/>
    <w:rsid w:val="0005510D"/>
    <w:rsid w:val="000556B6"/>
    <w:rsid w:val="00057530"/>
    <w:rsid w:val="0005796E"/>
    <w:rsid w:val="00063A61"/>
    <w:rsid w:val="00065D4F"/>
    <w:rsid w:val="00066B43"/>
    <w:rsid w:val="00067EA6"/>
    <w:rsid w:val="0007089B"/>
    <w:rsid w:val="00070C10"/>
    <w:rsid w:val="00072700"/>
    <w:rsid w:val="00074A6D"/>
    <w:rsid w:val="00084AD3"/>
    <w:rsid w:val="00085E39"/>
    <w:rsid w:val="00086522"/>
    <w:rsid w:val="0009437D"/>
    <w:rsid w:val="00095E2B"/>
    <w:rsid w:val="000963A9"/>
    <w:rsid w:val="000A0986"/>
    <w:rsid w:val="000A0A9F"/>
    <w:rsid w:val="000A232F"/>
    <w:rsid w:val="000A3102"/>
    <w:rsid w:val="000A385F"/>
    <w:rsid w:val="000A643D"/>
    <w:rsid w:val="000A6942"/>
    <w:rsid w:val="000A7CFF"/>
    <w:rsid w:val="000B09F3"/>
    <w:rsid w:val="000B10B7"/>
    <w:rsid w:val="000B12BD"/>
    <w:rsid w:val="000B31A8"/>
    <w:rsid w:val="000C0014"/>
    <w:rsid w:val="000C1A6D"/>
    <w:rsid w:val="000C1E0F"/>
    <w:rsid w:val="000C528F"/>
    <w:rsid w:val="000C6495"/>
    <w:rsid w:val="000D13FC"/>
    <w:rsid w:val="000D15C6"/>
    <w:rsid w:val="000D37D4"/>
    <w:rsid w:val="000D46FD"/>
    <w:rsid w:val="000D64D9"/>
    <w:rsid w:val="000D712F"/>
    <w:rsid w:val="000E0286"/>
    <w:rsid w:val="000E0972"/>
    <w:rsid w:val="000E0E43"/>
    <w:rsid w:val="000E3DA2"/>
    <w:rsid w:val="000E645D"/>
    <w:rsid w:val="000F1920"/>
    <w:rsid w:val="000F314E"/>
    <w:rsid w:val="000F5B31"/>
    <w:rsid w:val="000F6F69"/>
    <w:rsid w:val="001008D1"/>
    <w:rsid w:val="00100C24"/>
    <w:rsid w:val="001013F1"/>
    <w:rsid w:val="00101B52"/>
    <w:rsid w:val="00102347"/>
    <w:rsid w:val="00102E2E"/>
    <w:rsid w:val="00103184"/>
    <w:rsid w:val="00104C73"/>
    <w:rsid w:val="001058A8"/>
    <w:rsid w:val="00107B2E"/>
    <w:rsid w:val="00110064"/>
    <w:rsid w:val="00112488"/>
    <w:rsid w:val="00112845"/>
    <w:rsid w:val="00112F04"/>
    <w:rsid w:val="00116CB8"/>
    <w:rsid w:val="00117653"/>
    <w:rsid w:val="0011780C"/>
    <w:rsid w:val="00121C9B"/>
    <w:rsid w:val="00121EF9"/>
    <w:rsid w:val="001228D5"/>
    <w:rsid w:val="00123675"/>
    <w:rsid w:val="0012520C"/>
    <w:rsid w:val="001278CF"/>
    <w:rsid w:val="0012792C"/>
    <w:rsid w:val="00127AF6"/>
    <w:rsid w:val="001312C1"/>
    <w:rsid w:val="00131648"/>
    <w:rsid w:val="00131BA5"/>
    <w:rsid w:val="0013388C"/>
    <w:rsid w:val="0013580D"/>
    <w:rsid w:val="00135C32"/>
    <w:rsid w:val="00137F35"/>
    <w:rsid w:val="00140441"/>
    <w:rsid w:val="00140DA9"/>
    <w:rsid w:val="00142924"/>
    <w:rsid w:val="001451DE"/>
    <w:rsid w:val="001462A0"/>
    <w:rsid w:val="00146FED"/>
    <w:rsid w:val="00147298"/>
    <w:rsid w:val="001472D5"/>
    <w:rsid w:val="001503F6"/>
    <w:rsid w:val="00150C97"/>
    <w:rsid w:val="0015122B"/>
    <w:rsid w:val="001514AB"/>
    <w:rsid w:val="001526EA"/>
    <w:rsid w:val="0015437C"/>
    <w:rsid w:val="001555EF"/>
    <w:rsid w:val="001557FD"/>
    <w:rsid w:val="00155A05"/>
    <w:rsid w:val="00155A9A"/>
    <w:rsid w:val="001562A4"/>
    <w:rsid w:val="0015656C"/>
    <w:rsid w:val="00162C38"/>
    <w:rsid w:val="0016638D"/>
    <w:rsid w:val="0017082F"/>
    <w:rsid w:val="00171F5A"/>
    <w:rsid w:val="001820A2"/>
    <w:rsid w:val="00182217"/>
    <w:rsid w:val="00182E58"/>
    <w:rsid w:val="00183C09"/>
    <w:rsid w:val="0018480A"/>
    <w:rsid w:val="00190E04"/>
    <w:rsid w:val="00191337"/>
    <w:rsid w:val="00192470"/>
    <w:rsid w:val="00195569"/>
    <w:rsid w:val="001976A3"/>
    <w:rsid w:val="00197EF7"/>
    <w:rsid w:val="00197F4C"/>
    <w:rsid w:val="001A06C1"/>
    <w:rsid w:val="001A07D8"/>
    <w:rsid w:val="001A52D5"/>
    <w:rsid w:val="001B08F6"/>
    <w:rsid w:val="001B1834"/>
    <w:rsid w:val="001B489C"/>
    <w:rsid w:val="001B4910"/>
    <w:rsid w:val="001C0B39"/>
    <w:rsid w:val="001C18DC"/>
    <w:rsid w:val="001C2E51"/>
    <w:rsid w:val="001C30E4"/>
    <w:rsid w:val="001C68E0"/>
    <w:rsid w:val="001D019F"/>
    <w:rsid w:val="001D4151"/>
    <w:rsid w:val="001D46C0"/>
    <w:rsid w:val="001D48A8"/>
    <w:rsid w:val="001D766E"/>
    <w:rsid w:val="001E2456"/>
    <w:rsid w:val="001E4E30"/>
    <w:rsid w:val="001E57A7"/>
    <w:rsid w:val="001E7EA4"/>
    <w:rsid w:val="001F0605"/>
    <w:rsid w:val="001F26BA"/>
    <w:rsid w:val="001F3A9A"/>
    <w:rsid w:val="001F5929"/>
    <w:rsid w:val="001F752D"/>
    <w:rsid w:val="001F7CD5"/>
    <w:rsid w:val="00201288"/>
    <w:rsid w:val="002016E7"/>
    <w:rsid w:val="00210643"/>
    <w:rsid w:val="00210D6A"/>
    <w:rsid w:val="002116E2"/>
    <w:rsid w:val="00212071"/>
    <w:rsid w:val="002131AF"/>
    <w:rsid w:val="00214FDA"/>
    <w:rsid w:val="00220985"/>
    <w:rsid w:val="00222724"/>
    <w:rsid w:val="00222BFA"/>
    <w:rsid w:val="00222DAC"/>
    <w:rsid w:val="00225D52"/>
    <w:rsid w:val="00225DF9"/>
    <w:rsid w:val="00226EEE"/>
    <w:rsid w:val="00227990"/>
    <w:rsid w:val="00231475"/>
    <w:rsid w:val="00232A77"/>
    <w:rsid w:val="00232D03"/>
    <w:rsid w:val="0023509B"/>
    <w:rsid w:val="00237B40"/>
    <w:rsid w:val="00240825"/>
    <w:rsid w:val="00240BAF"/>
    <w:rsid w:val="002411D8"/>
    <w:rsid w:val="00241B40"/>
    <w:rsid w:val="00241C7F"/>
    <w:rsid w:val="00241EAD"/>
    <w:rsid w:val="0024254C"/>
    <w:rsid w:val="002428E8"/>
    <w:rsid w:val="00242E26"/>
    <w:rsid w:val="00242ECA"/>
    <w:rsid w:val="002431E7"/>
    <w:rsid w:val="00244556"/>
    <w:rsid w:val="00246481"/>
    <w:rsid w:val="00246968"/>
    <w:rsid w:val="00247507"/>
    <w:rsid w:val="00250F17"/>
    <w:rsid w:val="00250F83"/>
    <w:rsid w:val="00251113"/>
    <w:rsid w:val="002517AA"/>
    <w:rsid w:val="002558B1"/>
    <w:rsid w:val="0025618D"/>
    <w:rsid w:val="0025742D"/>
    <w:rsid w:val="002640E0"/>
    <w:rsid w:val="00267C66"/>
    <w:rsid w:val="00273BCB"/>
    <w:rsid w:val="00274C6F"/>
    <w:rsid w:val="0027516A"/>
    <w:rsid w:val="00277A79"/>
    <w:rsid w:val="00280ABB"/>
    <w:rsid w:val="00280E44"/>
    <w:rsid w:val="00281A71"/>
    <w:rsid w:val="00281B61"/>
    <w:rsid w:val="0028409B"/>
    <w:rsid w:val="002854E0"/>
    <w:rsid w:val="00285FB5"/>
    <w:rsid w:val="002863C9"/>
    <w:rsid w:val="002864DB"/>
    <w:rsid w:val="002873FE"/>
    <w:rsid w:val="002874DD"/>
    <w:rsid w:val="00287B09"/>
    <w:rsid w:val="002909FC"/>
    <w:rsid w:val="00293262"/>
    <w:rsid w:val="00294B4B"/>
    <w:rsid w:val="002952C5"/>
    <w:rsid w:val="00295C4F"/>
    <w:rsid w:val="00295EAE"/>
    <w:rsid w:val="00296660"/>
    <w:rsid w:val="00296FBF"/>
    <w:rsid w:val="00297F72"/>
    <w:rsid w:val="002A074C"/>
    <w:rsid w:val="002A0934"/>
    <w:rsid w:val="002A2068"/>
    <w:rsid w:val="002A21C4"/>
    <w:rsid w:val="002A4090"/>
    <w:rsid w:val="002A5D45"/>
    <w:rsid w:val="002A6A96"/>
    <w:rsid w:val="002B0DB6"/>
    <w:rsid w:val="002B112B"/>
    <w:rsid w:val="002B1158"/>
    <w:rsid w:val="002B3B92"/>
    <w:rsid w:val="002B4BE8"/>
    <w:rsid w:val="002B6B1F"/>
    <w:rsid w:val="002B75ED"/>
    <w:rsid w:val="002B7E07"/>
    <w:rsid w:val="002C05DF"/>
    <w:rsid w:val="002C2FDE"/>
    <w:rsid w:val="002C4171"/>
    <w:rsid w:val="002C4E68"/>
    <w:rsid w:val="002C5AF7"/>
    <w:rsid w:val="002D1361"/>
    <w:rsid w:val="002D24FD"/>
    <w:rsid w:val="002D347D"/>
    <w:rsid w:val="002D3E59"/>
    <w:rsid w:val="002D4629"/>
    <w:rsid w:val="002D625D"/>
    <w:rsid w:val="002D73CB"/>
    <w:rsid w:val="002D74A5"/>
    <w:rsid w:val="002D7DD7"/>
    <w:rsid w:val="002E0388"/>
    <w:rsid w:val="002E0755"/>
    <w:rsid w:val="002E2065"/>
    <w:rsid w:val="002E4717"/>
    <w:rsid w:val="002F008A"/>
    <w:rsid w:val="002F0D87"/>
    <w:rsid w:val="002F142F"/>
    <w:rsid w:val="002F4676"/>
    <w:rsid w:val="002F52F2"/>
    <w:rsid w:val="002F6EE9"/>
    <w:rsid w:val="003004E5"/>
    <w:rsid w:val="00301EE7"/>
    <w:rsid w:val="003106D4"/>
    <w:rsid w:val="003118A8"/>
    <w:rsid w:val="00311FA8"/>
    <w:rsid w:val="0031323D"/>
    <w:rsid w:val="00313F28"/>
    <w:rsid w:val="0031456F"/>
    <w:rsid w:val="0031549D"/>
    <w:rsid w:val="00316972"/>
    <w:rsid w:val="003205F6"/>
    <w:rsid w:val="0032162C"/>
    <w:rsid w:val="00322792"/>
    <w:rsid w:val="0032294F"/>
    <w:rsid w:val="00323C32"/>
    <w:rsid w:val="00323F1C"/>
    <w:rsid w:val="00324923"/>
    <w:rsid w:val="00324D00"/>
    <w:rsid w:val="00326F08"/>
    <w:rsid w:val="00327440"/>
    <w:rsid w:val="00330BA8"/>
    <w:rsid w:val="0033127E"/>
    <w:rsid w:val="00332555"/>
    <w:rsid w:val="00334965"/>
    <w:rsid w:val="003360FD"/>
    <w:rsid w:val="00337616"/>
    <w:rsid w:val="00337BD6"/>
    <w:rsid w:val="0034005A"/>
    <w:rsid w:val="00341FE9"/>
    <w:rsid w:val="00342018"/>
    <w:rsid w:val="0034342E"/>
    <w:rsid w:val="0034381F"/>
    <w:rsid w:val="00343B85"/>
    <w:rsid w:val="0034483E"/>
    <w:rsid w:val="00345FA2"/>
    <w:rsid w:val="00346049"/>
    <w:rsid w:val="0034648F"/>
    <w:rsid w:val="00346961"/>
    <w:rsid w:val="003520E5"/>
    <w:rsid w:val="00352490"/>
    <w:rsid w:val="00353EFB"/>
    <w:rsid w:val="0035410E"/>
    <w:rsid w:val="00355D73"/>
    <w:rsid w:val="00355E1A"/>
    <w:rsid w:val="00355E61"/>
    <w:rsid w:val="003561D7"/>
    <w:rsid w:val="00356480"/>
    <w:rsid w:val="00356705"/>
    <w:rsid w:val="003601E1"/>
    <w:rsid w:val="003607AE"/>
    <w:rsid w:val="00362EE3"/>
    <w:rsid w:val="00363878"/>
    <w:rsid w:val="0036406B"/>
    <w:rsid w:val="00366011"/>
    <w:rsid w:val="00366BFB"/>
    <w:rsid w:val="00370346"/>
    <w:rsid w:val="0037067F"/>
    <w:rsid w:val="00371BC8"/>
    <w:rsid w:val="00371E28"/>
    <w:rsid w:val="00372CC8"/>
    <w:rsid w:val="00372F52"/>
    <w:rsid w:val="00373BAD"/>
    <w:rsid w:val="00375164"/>
    <w:rsid w:val="00375EE9"/>
    <w:rsid w:val="00376B88"/>
    <w:rsid w:val="00377D00"/>
    <w:rsid w:val="003818DA"/>
    <w:rsid w:val="00381E08"/>
    <w:rsid w:val="0038206B"/>
    <w:rsid w:val="00383E94"/>
    <w:rsid w:val="0038458B"/>
    <w:rsid w:val="00384BC8"/>
    <w:rsid w:val="003855D1"/>
    <w:rsid w:val="00385BA5"/>
    <w:rsid w:val="00387609"/>
    <w:rsid w:val="00391A8F"/>
    <w:rsid w:val="00395E69"/>
    <w:rsid w:val="003963D1"/>
    <w:rsid w:val="003A1379"/>
    <w:rsid w:val="003A153F"/>
    <w:rsid w:val="003A28F6"/>
    <w:rsid w:val="003A379A"/>
    <w:rsid w:val="003A406A"/>
    <w:rsid w:val="003A495F"/>
    <w:rsid w:val="003A677F"/>
    <w:rsid w:val="003B0F7E"/>
    <w:rsid w:val="003B11E4"/>
    <w:rsid w:val="003B3C60"/>
    <w:rsid w:val="003B4382"/>
    <w:rsid w:val="003B4DD0"/>
    <w:rsid w:val="003B521B"/>
    <w:rsid w:val="003B6A7D"/>
    <w:rsid w:val="003C3E66"/>
    <w:rsid w:val="003C3F46"/>
    <w:rsid w:val="003C5703"/>
    <w:rsid w:val="003D0A6F"/>
    <w:rsid w:val="003D1C2C"/>
    <w:rsid w:val="003D29A0"/>
    <w:rsid w:val="003D2B0A"/>
    <w:rsid w:val="003D553A"/>
    <w:rsid w:val="003D7904"/>
    <w:rsid w:val="003E0326"/>
    <w:rsid w:val="003E21D5"/>
    <w:rsid w:val="003E4000"/>
    <w:rsid w:val="003E6BF4"/>
    <w:rsid w:val="003F06AA"/>
    <w:rsid w:val="003F3738"/>
    <w:rsid w:val="003F3CBE"/>
    <w:rsid w:val="003F4181"/>
    <w:rsid w:val="003F6166"/>
    <w:rsid w:val="003F644E"/>
    <w:rsid w:val="003F72BA"/>
    <w:rsid w:val="003F7393"/>
    <w:rsid w:val="004001FC"/>
    <w:rsid w:val="004005EA"/>
    <w:rsid w:val="004009DE"/>
    <w:rsid w:val="00400EA4"/>
    <w:rsid w:val="00401F16"/>
    <w:rsid w:val="00402000"/>
    <w:rsid w:val="00405EC2"/>
    <w:rsid w:val="00406609"/>
    <w:rsid w:val="00406ABB"/>
    <w:rsid w:val="00410EC3"/>
    <w:rsid w:val="00411BDE"/>
    <w:rsid w:val="00412CC2"/>
    <w:rsid w:val="004141F6"/>
    <w:rsid w:val="00414ED9"/>
    <w:rsid w:val="00415969"/>
    <w:rsid w:val="00415B0F"/>
    <w:rsid w:val="00416F56"/>
    <w:rsid w:val="004173FB"/>
    <w:rsid w:val="004217AB"/>
    <w:rsid w:val="00421D87"/>
    <w:rsid w:val="00423EF6"/>
    <w:rsid w:val="00425C1C"/>
    <w:rsid w:val="0042612D"/>
    <w:rsid w:val="00426832"/>
    <w:rsid w:val="004270A8"/>
    <w:rsid w:val="00430D61"/>
    <w:rsid w:val="00431466"/>
    <w:rsid w:val="00431888"/>
    <w:rsid w:val="004321A7"/>
    <w:rsid w:val="0043324F"/>
    <w:rsid w:val="00433C11"/>
    <w:rsid w:val="00441710"/>
    <w:rsid w:val="00442080"/>
    <w:rsid w:val="00443BFE"/>
    <w:rsid w:val="004444A6"/>
    <w:rsid w:val="004448FA"/>
    <w:rsid w:val="00447A89"/>
    <w:rsid w:val="00447D08"/>
    <w:rsid w:val="00452245"/>
    <w:rsid w:val="004522C7"/>
    <w:rsid w:val="00452A4C"/>
    <w:rsid w:val="00456AA9"/>
    <w:rsid w:val="00457F81"/>
    <w:rsid w:val="0046060C"/>
    <w:rsid w:val="004615F7"/>
    <w:rsid w:val="0046312A"/>
    <w:rsid w:val="0046563D"/>
    <w:rsid w:val="0046601D"/>
    <w:rsid w:val="00466413"/>
    <w:rsid w:val="00471F39"/>
    <w:rsid w:val="004739E5"/>
    <w:rsid w:val="00474544"/>
    <w:rsid w:val="0047537C"/>
    <w:rsid w:val="00475D75"/>
    <w:rsid w:val="00476A3C"/>
    <w:rsid w:val="004817D6"/>
    <w:rsid w:val="00481F79"/>
    <w:rsid w:val="004834C7"/>
    <w:rsid w:val="00485BDA"/>
    <w:rsid w:val="00486AE8"/>
    <w:rsid w:val="00491E63"/>
    <w:rsid w:val="004949A6"/>
    <w:rsid w:val="004969EF"/>
    <w:rsid w:val="004A1786"/>
    <w:rsid w:val="004A3203"/>
    <w:rsid w:val="004A3FAE"/>
    <w:rsid w:val="004A47AC"/>
    <w:rsid w:val="004A67E7"/>
    <w:rsid w:val="004A74BF"/>
    <w:rsid w:val="004A762D"/>
    <w:rsid w:val="004B208F"/>
    <w:rsid w:val="004B24ED"/>
    <w:rsid w:val="004B3887"/>
    <w:rsid w:val="004B3E92"/>
    <w:rsid w:val="004B5141"/>
    <w:rsid w:val="004B596F"/>
    <w:rsid w:val="004B5A62"/>
    <w:rsid w:val="004B5FA0"/>
    <w:rsid w:val="004B69D0"/>
    <w:rsid w:val="004B7F30"/>
    <w:rsid w:val="004C0188"/>
    <w:rsid w:val="004C10EA"/>
    <w:rsid w:val="004C1C92"/>
    <w:rsid w:val="004C1EA1"/>
    <w:rsid w:val="004C3356"/>
    <w:rsid w:val="004C7E05"/>
    <w:rsid w:val="004D1C34"/>
    <w:rsid w:val="004D24C5"/>
    <w:rsid w:val="004D325F"/>
    <w:rsid w:val="004D4AF3"/>
    <w:rsid w:val="004D5AF6"/>
    <w:rsid w:val="004D6CB4"/>
    <w:rsid w:val="004E0343"/>
    <w:rsid w:val="004E286C"/>
    <w:rsid w:val="004E2A85"/>
    <w:rsid w:val="004E602B"/>
    <w:rsid w:val="004E7314"/>
    <w:rsid w:val="004F07D3"/>
    <w:rsid w:val="004F6EB7"/>
    <w:rsid w:val="004F74ED"/>
    <w:rsid w:val="00502B37"/>
    <w:rsid w:val="0050392A"/>
    <w:rsid w:val="00504F5D"/>
    <w:rsid w:val="005053BC"/>
    <w:rsid w:val="00506C72"/>
    <w:rsid w:val="0050732F"/>
    <w:rsid w:val="00507AAF"/>
    <w:rsid w:val="005114D9"/>
    <w:rsid w:val="0051400D"/>
    <w:rsid w:val="00514C2E"/>
    <w:rsid w:val="005179AC"/>
    <w:rsid w:val="00520627"/>
    <w:rsid w:val="0052092B"/>
    <w:rsid w:val="00520EDA"/>
    <w:rsid w:val="0052238C"/>
    <w:rsid w:val="00524101"/>
    <w:rsid w:val="005242D5"/>
    <w:rsid w:val="00524698"/>
    <w:rsid w:val="00524A3D"/>
    <w:rsid w:val="00524A87"/>
    <w:rsid w:val="00525BD8"/>
    <w:rsid w:val="00525F19"/>
    <w:rsid w:val="00526E3E"/>
    <w:rsid w:val="005278F8"/>
    <w:rsid w:val="005365C8"/>
    <w:rsid w:val="00536C71"/>
    <w:rsid w:val="00540168"/>
    <w:rsid w:val="005415C6"/>
    <w:rsid w:val="00543C7E"/>
    <w:rsid w:val="0054517C"/>
    <w:rsid w:val="00550866"/>
    <w:rsid w:val="00550AC9"/>
    <w:rsid w:val="00550D9A"/>
    <w:rsid w:val="00550FBC"/>
    <w:rsid w:val="00553FF7"/>
    <w:rsid w:val="00555BB1"/>
    <w:rsid w:val="00555C59"/>
    <w:rsid w:val="00555D17"/>
    <w:rsid w:val="00555DB7"/>
    <w:rsid w:val="00557A4E"/>
    <w:rsid w:val="00562795"/>
    <w:rsid w:val="00564428"/>
    <w:rsid w:val="00564A1B"/>
    <w:rsid w:val="0056614C"/>
    <w:rsid w:val="00567B57"/>
    <w:rsid w:val="0057169D"/>
    <w:rsid w:val="00572931"/>
    <w:rsid w:val="0057294C"/>
    <w:rsid w:val="00572A21"/>
    <w:rsid w:val="005736A6"/>
    <w:rsid w:val="005769F5"/>
    <w:rsid w:val="00577406"/>
    <w:rsid w:val="005805C0"/>
    <w:rsid w:val="00580D36"/>
    <w:rsid w:val="00581EBE"/>
    <w:rsid w:val="00582DF8"/>
    <w:rsid w:val="0058310D"/>
    <w:rsid w:val="005855DD"/>
    <w:rsid w:val="00587530"/>
    <w:rsid w:val="0059137A"/>
    <w:rsid w:val="00592AAA"/>
    <w:rsid w:val="005932E8"/>
    <w:rsid w:val="00593739"/>
    <w:rsid w:val="005954BC"/>
    <w:rsid w:val="00595C31"/>
    <w:rsid w:val="005A1227"/>
    <w:rsid w:val="005A1FD4"/>
    <w:rsid w:val="005A3499"/>
    <w:rsid w:val="005A495C"/>
    <w:rsid w:val="005A5B2A"/>
    <w:rsid w:val="005A5D52"/>
    <w:rsid w:val="005A67E7"/>
    <w:rsid w:val="005A710B"/>
    <w:rsid w:val="005A7A45"/>
    <w:rsid w:val="005B1E6A"/>
    <w:rsid w:val="005B3E9E"/>
    <w:rsid w:val="005B6B03"/>
    <w:rsid w:val="005B7633"/>
    <w:rsid w:val="005C07FC"/>
    <w:rsid w:val="005C1FA0"/>
    <w:rsid w:val="005C45DA"/>
    <w:rsid w:val="005C650D"/>
    <w:rsid w:val="005C76C3"/>
    <w:rsid w:val="005C78E6"/>
    <w:rsid w:val="005C7BEB"/>
    <w:rsid w:val="005C7DE1"/>
    <w:rsid w:val="005D2626"/>
    <w:rsid w:val="005D2EB0"/>
    <w:rsid w:val="005D34FB"/>
    <w:rsid w:val="005D5A11"/>
    <w:rsid w:val="005D6B85"/>
    <w:rsid w:val="005E00F4"/>
    <w:rsid w:val="005E02F6"/>
    <w:rsid w:val="005E1302"/>
    <w:rsid w:val="005E1C89"/>
    <w:rsid w:val="005E38FF"/>
    <w:rsid w:val="005E73F2"/>
    <w:rsid w:val="005F0DA0"/>
    <w:rsid w:val="005F0F4C"/>
    <w:rsid w:val="005F13C8"/>
    <w:rsid w:val="005F14B0"/>
    <w:rsid w:val="005F243E"/>
    <w:rsid w:val="005F24CC"/>
    <w:rsid w:val="005F3FC9"/>
    <w:rsid w:val="005F413A"/>
    <w:rsid w:val="005F6F2B"/>
    <w:rsid w:val="005F75C8"/>
    <w:rsid w:val="0060026D"/>
    <w:rsid w:val="00602FA6"/>
    <w:rsid w:val="006058AF"/>
    <w:rsid w:val="00616560"/>
    <w:rsid w:val="006206C7"/>
    <w:rsid w:val="00620E39"/>
    <w:rsid w:val="006233C2"/>
    <w:rsid w:val="006240FD"/>
    <w:rsid w:val="00624179"/>
    <w:rsid w:val="00627D2B"/>
    <w:rsid w:val="00630639"/>
    <w:rsid w:val="006306D5"/>
    <w:rsid w:val="00630CC0"/>
    <w:rsid w:val="00633ECC"/>
    <w:rsid w:val="006365CC"/>
    <w:rsid w:val="0063671D"/>
    <w:rsid w:val="006425BD"/>
    <w:rsid w:val="00644ABD"/>
    <w:rsid w:val="00645F6B"/>
    <w:rsid w:val="006477BB"/>
    <w:rsid w:val="00647970"/>
    <w:rsid w:val="00647B72"/>
    <w:rsid w:val="00647E93"/>
    <w:rsid w:val="00647F8F"/>
    <w:rsid w:val="006505ED"/>
    <w:rsid w:val="00650B99"/>
    <w:rsid w:val="00653054"/>
    <w:rsid w:val="006530B2"/>
    <w:rsid w:val="00653F9D"/>
    <w:rsid w:val="00653FF7"/>
    <w:rsid w:val="00654817"/>
    <w:rsid w:val="00654D09"/>
    <w:rsid w:val="00656992"/>
    <w:rsid w:val="00660A1D"/>
    <w:rsid w:val="0066214D"/>
    <w:rsid w:val="00662CCB"/>
    <w:rsid w:val="00663B17"/>
    <w:rsid w:val="006663AC"/>
    <w:rsid w:val="00666529"/>
    <w:rsid w:val="006672D1"/>
    <w:rsid w:val="00672F65"/>
    <w:rsid w:val="006738F7"/>
    <w:rsid w:val="006742F4"/>
    <w:rsid w:val="006768C9"/>
    <w:rsid w:val="006805C4"/>
    <w:rsid w:val="00681011"/>
    <w:rsid w:val="00681A87"/>
    <w:rsid w:val="00681BE1"/>
    <w:rsid w:val="00682671"/>
    <w:rsid w:val="00683E64"/>
    <w:rsid w:val="0069036E"/>
    <w:rsid w:val="00690E9D"/>
    <w:rsid w:val="00691EC1"/>
    <w:rsid w:val="00692C4D"/>
    <w:rsid w:val="00692D02"/>
    <w:rsid w:val="00692F5E"/>
    <w:rsid w:val="00693CDB"/>
    <w:rsid w:val="00694F99"/>
    <w:rsid w:val="00695CA7"/>
    <w:rsid w:val="006A0CEC"/>
    <w:rsid w:val="006A1F8E"/>
    <w:rsid w:val="006A4113"/>
    <w:rsid w:val="006A54A3"/>
    <w:rsid w:val="006A6112"/>
    <w:rsid w:val="006A639D"/>
    <w:rsid w:val="006A7CF4"/>
    <w:rsid w:val="006B086D"/>
    <w:rsid w:val="006B0928"/>
    <w:rsid w:val="006B148C"/>
    <w:rsid w:val="006B1A98"/>
    <w:rsid w:val="006B2069"/>
    <w:rsid w:val="006C1700"/>
    <w:rsid w:val="006C1AF0"/>
    <w:rsid w:val="006C21DA"/>
    <w:rsid w:val="006C3D4C"/>
    <w:rsid w:val="006C45F3"/>
    <w:rsid w:val="006C51C8"/>
    <w:rsid w:val="006C544A"/>
    <w:rsid w:val="006C6A6A"/>
    <w:rsid w:val="006C78A9"/>
    <w:rsid w:val="006D153E"/>
    <w:rsid w:val="006D2236"/>
    <w:rsid w:val="006D26AB"/>
    <w:rsid w:val="006D580B"/>
    <w:rsid w:val="006D60E5"/>
    <w:rsid w:val="006D613F"/>
    <w:rsid w:val="006D664A"/>
    <w:rsid w:val="006E13B2"/>
    <w:rsid w:val="006E55B7"/>
    <w:rsid w:val="006E55CE"/>
    <w:rsid w:val="006E68CE"/>
    <w:rsid w:val="006F151E"/>
    <w:rsid w:val="006F2E1A"/>
    <w:rsid w:val="006F34CF"/>
    <w:rsid w:val="006F39DA"/>
    <w:rsid w:val="006F40BA"/>
    <w:rsid w:val="006F4ED0"/>
    <w:rsid w:val="006F5B9E"/>
    <w:rsid w:val="006F5C1B"/>
    <w:rsid w:val="006F62C5"/>
    <w:rsid w:val="00701E9B"/>
    <w:rsid w:val="0070309F"/>
    <w:rsid w:val="007057BB"/>
    <w:rsid w:val="00710658"/>
    <w:rsid w:val="0071066E"/>
    <w:rsid w:val="00710834"/>
    <w:rsid w:val="007113A8"/>
    <w:rsid w:val="00713924"/>
    <w:rsid w:val="0071399C"/>
    <w:rsid w:val="00713F93"/>
    <w:rsid w:val="00715D9F"/>
    <w:rsid w:val="00716B96"/>
    <w:rsid w:val="00716D1D"/>
    <w:rsid w:val="00717A16"/>
    <w:rsid w:val="007214FA"/>
    <w:rsid w:val="00721859"/>
    <w:rsid w:val="007225B7"/>
    <w:rsid w:val="007235F0"/>
    <w:rsid w:val="007245C9"/>
    <w:rsid w:val="007251A0"/>
    <w:rsid w:val="0072537D"/>
    <w:rsid w:val="007267D2"/>
    <w:rsid w:val="00727F7D"/>
    <w:rsid w:val="00730022"/>
    <w:rsid w:val="0073092C"/>
    <w:rsid w:val="00732390"/>
    <w:rsid w:val="00732A3E"/>
    <w:rsid w:val="00733970"/>
    <w:rsid w:val="00736DDA"/>
    <w:rsid w:val="00743852"/>
    <w:rsid w:val="00743C53"/>
    <w:rsid w:val="00743DF5"/>
    <w:rsid w:val="00751B4E"/>
    <w:rsid w:val="00752212"/>
    <w:rsid w:val="007544E2"/>
    <w:rsid w:val="00754A2E"/>
    <w:rsid w:val="00755E01"/>
    <w:rsid w:val="00756452"/>
    <w:rsid w:val="00757802"/>
    <w:rsid w:val="007605FE"/>
    <w:rsid w:val="0076178B"/>
    <w:rsid w:val="007622A5"/>
    <w:rsid w:val="007625C5"/>
    <w:rsid w:val="00762A3E"/>
    <w:rsid w:val="0076374A"/>
    <w:rsid w:val="00771744"/>
    <w:rsid w:val="00772B7A"/>
    <w:rsid w:val="00776B5D"/>
    <w:rsid w:val="00776D37"/>
    <w:rsid w:val="00777006"/>
    <w:rsid w:val="00780355"/>
    <w:rsid w:val="00780E9C"/>
    <w:rsid w:val="007815E2"/>
    <w:rsid w:val="007818BC"/>
    <w:rsid w:val="00781CFD"/>
    <w:rsid w:val="00782842"/>
    <w:rsid w:val="007850E7"/>
    <w:rsid w:val="00786122"/>
    <w:rsid w:val="00786700"/>
    <w:rsid w:val="00786D46"/>
    <w:rsid w:val="00787E43"/>
    <w:rsid w:val="00790507"/>
    <w:rsid w:val="00791335"/>
    <w:rsid w:val="00791B21"/>
    <w:rsid w:val="007947C1"/>
    <w:rsid w:val="00794DB9"/>
    <w:rsid w:val="00795F4C"/>
    <w:rsid w:val="00797511"/>
    <w:rsid w:val="007A2FD9"/>
    <w:rsid w:val="007A6A20"/>
    <w:rsid w:val="007A7E27"/>
    <w:rsid w:val="007B248B"/>
    <w:rsid w:val="007B4455"/>
    <w:rsid w:val="007B7715"/>
    <w:rsid w:val="007C0039"/>
    <w:rsid w:val="007C0E79"/>
    <w:rsid w:val="007C3507"/>
    <w:rsid w:val="007C479A"/>
    <w:rsid w:val="007C60E6"/>
    <w:rsid w:val="007C6150"/>
    <w:rsid w:val="007C792D"/>
    <w:rsid w:val="007C7A78"/>
    <w:rsid w:val="007D11A4"/>
    <w:rsid w:val="007D14A9"/>
    <w:rsid w:val="007D19AC"/>
    <w:rsid w:val="007D374E"/>
    <w:rsid w:val="007D6F36"/>
    <w:rsid w:val="007D72E9"/>
    <w:rsid w:val="007E3B4C"/>
    <w:rsid w:val="007E3CF8"/>
    <w:rsid w:val="007E3FEA"/>
    <w:rsid w:val="007F0BFD"/>
    <w:rsid w:val="007F16A1"/>
    <w:rsid w:val="007F506D"/>
    <w:rsid w:val="007F535B"/>
    <w:rsid w:val="007F7803"/>
    <w:rsid w:val="007F78F0"/>
    <w:rsid w:val="00802173"/>
    <w:rsid w:val="008023DC"/>
    <w:rsid w:val="0080281A"/>
    <w:rsid w:val="00802BB8"/>
    <w:rsid w:val="00806860"/>
    <w:rsid w:val="00806A02"/>
    <w:rsid w:val="00806AAC"/>
    <w:rsid w:val="00810FCE"/>
    <w:rsid w:val="00813BDF"/>
    <w:rsid w:val="0081421B"/>
    <w:rsid w:val="008144D5"/>
    <w:rsid w:val="008166B9"/>
    <w:rsid w:val="00817892"/>
    <w:rsid w:val="00817A95"/>
    <w:rsid w:val="00820649"/>
    <w:rsid w:val="00820F8E"/>
    <w:rsid w:val="0082152C"/>
    <w:rsid w:val="0082195D"/>
    <w:rsid w:val="008234A1"/>
    <w:rsid w:val="00826FEA"/>
    <w:rsid w:val="0082798B"/>
    <w:rsid w:val="008302EF"/>
    <w:rsid w:val="0083047B"/>
    <w:rsid w:val="008304CF"/>
    <w:rsid w:val="00830F24"/>
    <w:rsid w:val="00831619"/>
    <w:rsid w:val="008349D2"/>
    <w:rsid w:val="008353CA"/>
    <w:rsid w:val="008358E7"/>
    <w:rsid w:val="008374E1"/>
    <w:rsid w:val="0083772C"/>
    <w:rsid w:val="008379D9"/>
    <w:rsid w:val="00840B36"/>
    <w:rsid w:val="00841E3B"/>
    <w:rsid w:val="00841FFF"/>
    <w:rsid w:val="008432A9"/>
    <w:rsid w:val="00843AE8"/>
    <w:rsid w:val="00843D8B"/>
    <w:rsid w:val="0084747B"/>
    <w:rsid w:val="00850111"/>
    <w:rsid w:val="0085166D"/>
    <w:rsid w:val="00852171"/>
    <w:rsid w:val="00853384"/>
    <w:rsid w:val="008534EA"/>
    <w:rsid w:val="00853E8F"/>
    <w:rsid w:val="00854813"/>
    <w:rsid w:val="00855BB9"/>
    <w:rsid w:val="008561B6"/>
    <w:rsid w:val="00856795"/>
    <w:rsid w:val="00857B14"/>
    <w:rsid w:val="00860AF2"/>
    <w:rsid w:val="00862CC5"/>
    <w:rsid w:val="008648B7"/>
    <w:rsid w:val="00864BD3"/>
    <w:rsid w:val="008656A1"/>
    <w:rsid w:val="0086795D"/>
    <w:rsid w:val="00870486"/>
    <w:rsid w:val="0087104D"/>
    <w:rsid w:val="00871FD2"/>
    <w:rsid w:val="00872AC9"/>
    <w:rsid w:val="008735D5"/>
    <w:rsid w:val="00873D49"/>
    <w:rsid w:val="00875C6F"/>
    <w:rsid w:val="00876769"/>
    <w:rsid w:val="00881390"/>
    <w:rsid w:val="008817F2"/>
    <w:rsid w:val="00881CE1"/>
    <w:rsid w:val="008822D8"/>
    <w:rsid w:val="0088386C"/>
    <w:rsid w:val="0088463A"/>
    <w:rsid w:val="008857DD"/>
    <w:rsid w:val="00892536"/>
    <w:rsid w:val="00892F59"/>
    <w:rsid w:val="008944A2"/>
    <w:rsid w:val="0089614C"/>
    <w:rsid w:val="00896724"/>
    <w:rsid w:val="008A00C1"/>
    <w:rsid w:val="008A06E2"/>
    <w:rsid w:val="008A2E68"/>
    <w:rsid w:val="008A4758"/>
    <w:rsid w:val="008A4F58"/>
    <w:rsid w:val="008A5BFC"/>
    <w:rsid w:val="008A6156"/>
    <w:rsid w:val="008A7E12"/>
    <w:rsid w:val="008B5176"/>
    <w:rsid w:val="008B6197"/>
    <w:rsid w:val="008B69AA"/>
    <w:rsid w:val="008B7B1B"/>
    <w:rsid w:val="008C56F1"/>
    <w:rsid w:val="008D08CD"/>
    <w:rsid w:val="008D09D5"/>
    <w:rsid w:val="008D0BB0"/>
    <w:rsid w:val="008D242D"/>
    <w:rsid w:val="008D5A23"/>
    <w:rsid w:val="008D5F29"/>
    <w:rsid w:val="008D601F"/>
    <w:rsid w:val="008E1A43"/>
    <w:rsid w:val="008E2049"/>
    <w:rsid w:val="008E2CC8"/>
    <w:rsid w:val="008E31B8"/>
    <w:rsid w:val="008E5842"/>
    <w:rsid w:val="008E75F3"/>
    <w:rsid w:val="008E78E2"/>
    <w:rsid w:val="008F1184"/>
    <w:rsid w:val="008F18BF"/>
    <w:rsid w:val="008F2E8B"/>
    <w:rsid w:val="008F6707"/>
    <w:rsid w:val="009004D0"/>
    <w:rsid w:val="00901A4F"/>
    <w:rsid w:val="00901C17"/>
    <w:rsid w:val="0090278B"/>
    <w:rsid w:val="00902C7D"/>
    <w:rsid w:val="00903742"/>
    <w:rsid w:val="00904E6D"/>
    <w:rsid w:val="00906BFD"/>
    <w:rsid w:val="0090720C"/>
    <w:rsid w:val="009124ED"/>
    <w:rsid w:val="00915E64"/>
    <w:rsid w:val="00916715"/>
    <w:rsid w:val="00916D46"/>
    <w:rsid w:val="00921857"/>
    <w:rsid w:val="009234A1"/>
    <w:rsid w:val="0092358F"/>
    <w:rsid w:val="00924059"/>
    <w:rsid w:val="00924A0F"/>
    <w:rsid w:val="0092689B"/>
    <w:rsid w:val="00927FDE"/>
    <w:rsid w:val="00930D89"/>
    <w:rsid w:val="00931C70"/>
    <w:rsid w:val="00934FE5"/>
    <w:rsid w:val="00935BB6"/>
    <w:rsid w:val="00936679"/>
    <w:rsid w:val="00936B17"/>
    <w:rsid w:val="00937567"/>
    <w:rsid w:val="00937EDE"/>
    <w:rsid w:val="0094453C"/>
    <w:rsid w:val="00944719"/>
    <w:rsid w:val="00950370"/>
    <w:rsid w:val="00950C66"/>
    <w:rsid w:val="00951123"/>
    <w:rsid w:val="00953CE8"/>
    <w:rsid w:val="00955578"/>
    <w:rsid w:val="00955E84"/>
    <w:rsid w:val="00956EC4"/>
    <w:rsid w:val="00957C1A"/>
    <w:rsid w:val="00960DDB"/>
    <w:rsid w:val="00961795"/>
    <w:rsid w:val="0096248D"/>
    <w:rsid w:val="00962533"/>
    <w:rsid w:val="00965D07"/>
    <w:rsid w:val="00972D9F"/>
    <w:rsid w:val="0097473B"/>
    <w:rsid w:val="009750F2"/>
    <w:rsid w:val="009758AB"/>
    <w:rsid w:val="00977989"/>
    <w:rsid w:val="00981791"/>
    <w:rsid w:val="00982660"/>
    <w:rsid w:val="0098372D"/>
    <w:rsid w:val="009842E7"/>
    <w:rsid w:val="0099022B"/>
    <w:rsid w:val="00992E94"/>
    <w:rsid w:val="00995CA5"/>
    <w:rsid w:val="0099654E"/>
    <w:rsid w:val="00997278"/>
    <w:rsid w:val="009A0A81"/>
    <w:rsid w:val="009A0C97"/>
    <w:rsid w:val="009A1401"/>
    <w:rsid w:val="009A371F"/>
    <w:rsid w:val="009A4F99"/>
    <w:rsid w:val="009A500D"/>
    <w:rsid w:val="009A6424"/>
    <w:rsid w:val="009A7C8B"/>
    <w:rsid w:val="009B0BEA"/>
    <w:rsid w:val="009B0E4B"/>
    <w:rsid w:val="009B3711"/>
    <w:rsid w:val="009B37F3"/>
    <w:rsid w:val="009B45E1"/>
    <w:rsid w:val="009B62A3"/>
    <w:rsid w:val="009B6D65"/>
    <w:rsid w:val="009C02AD"/>
    <w:rsid w:val="009C0349"/>
    <w:rsid w:val="009C04A2"/>
    <w:rsid w:val="009C1C51"/>
    <w:rsid w:val="009C4009"/>
    <w:rsid w:val="009C41D9"/>
    <w:rsid w:val="009C425D"/>
    <w:rsid w:val="009D0713"/>
    <w:rsid w:val="009D2115"/>
    <w:rsid w:val="009D2AF6"/>
    <w:rsid w:val="009D364F"/>
    <w:rsid w:val="009D57F7"/>
    <w:rsid w:val="009E5F0E"/>
    <w:rsid w:val="009E679D"/>
    <w:rsid w:val="009F07E8"/>
    <w:rsid w:val="009F6B80"/>
    <w:rsid w:val="009F6C0E"/>
    <w:rsid w:val="009F6F70"/>
    <w:rsid w:val="009F7BD6"/>
    <w:rsid w:val="00A01698"/>
    <w:rsid w:val="00A02000"/>
    <w:rsid w:val="00A024BA"/>
    <w:rsid w:val="00A0409D"/>
    <w:rsid w:val="00A040E6"/>
    <w:rsid w:val="00A0550D"/>
    <w:rsid w:val="00A06B3C"/>
    <w:rsid w:val="00A07B32"/>
    <w:rsid w:val="00A1493D"/>
    <w:rsid w:val="00A14FAD"/>
    <w:rsid w:val="00A15740"/>
    <w:rsid w:val="00A1723A"/>
    <w:rsid w:val="00A22CD7"/>
    <w:rsid w:val="00A25542"/>
    <w:rsid w:val="00A301E3"/>
    <w:rsid w:val="00A30787"/>
    <w:rsid w:val="00A3258D"/>
    <w:rsid w:val="00A32D26"/>
    <w:rsid w:val="00A34940"/>
    <w:rsid w:val="00A363A9"/>
    <w:rsid w:val="00A407FC"/>
    <w:rsid w:val="00A41598"/>
    <w:rsid w:val="00A419DF"/>
    <w:rsid w:val="00A42EF6"/>
    <w:rsid w:val="00A43DDF"/>
    <w:rsid w:val="00A44533"/>
    <w:rsid w:val="00A46CD0"/>
    <w:rsid w:val="00A46F60"/>
    <w:rsid w:val="00A473CF"/>
    <w:rsid w:val="00A50D47"/>
    <w:rsid w:val="00A54490"/>
    <w:rsid w:val="00A54589"/>
    <w:rsid w:val="00A557BD"/>
    <w:rsid w:val="00A558DB"/>
    <w:rsid w:val="00A56A40"/>
    <w:rsid w:val="00A60D90"/>
    <w:rsid w:val="00A628D1"/>
    <w:rsid w:val="00A62DBC"/>
    <w:rsid w:val="00A64784"/>
    <w:rsid w:val="00A65421"/>
    <w:rsid w:val="00A66B41"/>
    <w:rsid w:val="00A67BC5"/>
    <w:rsid w:val="00A70442"/>
    <w:rsid w:val="00A70544"/>
    <w:rsid w:val="00A713DB"/>
    <w:rsid w:val="00A71921"/>
    <w:rsid w:val="00A7738A"/>
    <w:rsid w:val="00A77513"/>
    <w:rsid w:val="00A8378A"/>
    <w:rsid w:val="00A84F85"/>
    <w:rsid w:val="00A85D8B"/>
    <w:rsid w:val="00A869BB"/>
    <w:rsid w:val="00A86BB9"/>
    <w:rsid w:val="00A87CB1"/>
    <w:rsid w:val="00A900C6"/>
    <w:rsid w:val="00A914DC"/>
    <w:rsid w:val="00A9193E"/>
    <w:rsid w:val="00A91D8C"/>
    <w:rsid w:val="00A91F14"/>
    <w:rsid w:val="00AA1B89"/>
    <w:rsid w:val="00AA2628"/>
    <w:rsid w:val="00AA6ACE"/>
    <w:rsid w:val="00AA6F7E"/>
    <w:rsid w:val="00AB01EA"/>
    <w:rsid w:val="00AB17BE"/>
    <w:rsid w:val="00AB7B53"/>
    <w:rsid w:val="00AB7F75"/>
    <w:rsid w:val="00AC0BD1"/>
    <w:rsid w:val="00AC26F7"/>
    <w:rsid w:val="00AC5B74"/>
    <w:rsid w:val="00AC5F37"/>
    <w:rsid w:val="00AC6560"/>
    <w:rsid w:val="00AD11EF"/>
    <w:rsid w:val="00AD5A5C"/>
    <w:rsid w:val="00AD667E"/>
    <w:rsid w:val="00AD6F8A"/>
    <w:rsid w:val="00AD7792"/>
    <w:rsid w:val="00AE24D7"/>
    <w:rsid w:val="00AE69B1"/>
    <w:rsid w:val="00AE7633"/>
    <w:rsid w:val="00AF1016"/>
    <w:rsid w:val="00AF1D86"/>
    <w:rsid w:val="00AF2375"/>
    <w:rsid w:val="00AF5D1F"/>
    <w:rsid w:val="00AF63A3"/>
    <w:rsid w:val="00AF7844"/>
    <w:rsid w:val="00B0233E"/>
    <w:rsid w:val="00B044CB"/>
    <w:rsid w:val="00B04843"/>
    <w:rsid w:val="00B05E49"/>
    <w:rsid w:val="00B065BC"/>
    <w:rsid w:val="00B11FCB"/>
    <w:rsid w:val="00B1242B"/>
    <w:rsid w:val="00B13DF4"/>
    <w:rsid w:val="00B14A94"/>
    <w:rsid w:val="00B14BC1"/>
    <w:rsid w:val="00B15554"/>
    <w:rsid w:val="00B15807"/>
    <w:rsid w:val="00B17763"/>
    <w:rsid w:val="00B20CF1"/>
    <w:rsid w:val="00B2177C"/>
    <w:rsid w:val="00B21CB5"/>
    <w:rsid w:val="00B25F8C"/>
    <w:rsid w:val="00B305E8"/>
    <w:rsid w:val="00B3141E"/>
    <w:rsid w:val="00B31F13"/>
    <w:rsid w:val="00B330F8"/>
    <w:rsid w:val="00B364C5"/>
    <w:rsid w:val="00B41447"/>
    <w:rsid w:val="00B41553"/>
    <w:rsid w:val="00B41760"/>
    <w:rsid w:val="00B41A02"/>
    <w:rsid w:val="00B426E4"/>
    <w:rsid w:val="00B4529C"/>
    <w:rsid w:val="00B468A0"/>
    <w:rsid w:val="00B47B8F"/>
    <w:rsid w:val="00B51D66"/>
    <w:rsid w:val="00B52165"/>
    <w:rsid w:val="00B53C62"/>
    <w:rsid w:val="00B54103"/>
    <w:rsid w:val="00B54452"/>
    <w:rsid w:val="00B551CC"/>
    <w:rsid w:val="00B551EC"/>
    <w:rsid w:val="00B56173"/>
    <w:rsid w:val="00B57399"/>
    <w:rsid w:val="00B574D9"/>
    <w:rsid w:val="00B62FC1"/>
    <w:rsid w:val="00B63B71"/>
    <w:rsid w:val="00B662BB"/>
    <w:rsid w:val="00B72822"/>
    <w:rsid w:val="00B72846"/>
    <w:rsid w:val="00B72FFF"/>
    <w:rsid w:val="00B736B5"/>
    <w:rsid w:val="00B7397E"/>
    <w:rsid w:val="00B75510"/>
    <w:rsid w:val="00B769AC"/>
    <w:rsid w:val="00B76D16"/>
    <w:rsid w:val="00B77681"/>
    <w:rsid w:val="00B777F2"/>
    <w:rsid w:val="00B77943"/>
    <w:rsid w:val="00B810A8"/>
    <w:rsid w:val="00B8189E"/>
    <w:rsid w:val="00B82005"/>
    <w:rsid w:val="00B87F6B"/>
    <w:rsid w:val="00B91385"/>
    <w:rsid w:val="00B91B4C"/>
    <w:rsid w:val="00B92EBC"/>
    <w:rsid w:val="00B94EDD"/>
    <w:rsid w:val="00B95CC5"/>
    <w:rsid w:val="00B96847"/>
    <w:rsid w:val="00BA1C3B"/>
    <w:rsid w:val="00BA50A9"/>
    <w:rsid w:val="00BA6D94"/>
    <w:rsid w:val="00BA71BB"/>
    <w:rsid w:val="00BA7EF4"/>
    <w:rsid w:val="00BB56EE"/>
    <w:rsid w:val="00BB5D0E"/>
    <w:rsid w:val="00BB7747"/>
    <w:rsid w:val="00BC2E43"/>
    <w:rsid w:val="00BC3303"/>
    <w:rsid w:val="00BC5275"/>
    <w:rsid w:val="00BC6D4A"/>
    <w:rsid w:val="00BD06BD"/>
    <w:rsid w:val="00BD244C"/>
    <w:rsid w:val="00BD3A6A"/>
    <w:rsid w:val="00BD58E2"/>
    <w:rsid w:val="00BD5988"/>
    <w:rsid w:val="00BD59E7"/>
    <w:rsid w:val="00BE2353"/>
    <w:rsid w:val="00BE2A92"/>
    <w:rsid w:val="00BE38E0"/>
    <w:rsid w:val="00BE5852"/>
    <w:rsid w:val="00BE7FB8"/>
    <w:rsid w:val="00BF1243"/>
    <w:rsid w:val="00BF12B2"/>
    <w:rsid w:val="00BF1344"/>
    <w:rsid w:val="00BF52C3"/>
    <w:rsid w:val="00BF607A"/>
    <w:rsid w:val="00BF6B9A"/>
    <w:rsid w:val="00BF70DE"/>
    <w:rsid w:val="00BF71F8"/>
    <w:rsid w:val="00C0012E"/>
    <w:rsid w:val="00C00698"/>
    <w:rsid w:val="00C01508"/>
    <w:rsid w:val="00C027C3"/>
    <w:rsid w:val="00C038A5"/>
    <w:rsid w:val="00C06CDD"/>
    <w:rsid w:val="00C11B13"/>
    <w:rsid w:val="00C12106"/>
    <w:rsid w:val="00C12C98"/>
    <w:rsid w:val="00C13459"/>
    <w:rsid w:val="00C13B44"/>
    <w:rsid w:val="00C1461B"/>
    <w:rsid w:val="00C16331"/>
    <w:rsid w:val="00C17114"/>
    <w:rsid w:val="00C17FD6"/>
    <w:rsid w:val="00C228B6"/>
    <w:rsid w:val="00C23B82"/>
    <w:rsid w:val="00C2420F"/>
    <w:rsid w:val="00C25AD6"/>
    <w:rsid w:val="00C25FDB"/>
    <w:rsid w:val="00C2605D"/>
    <w:rsid w:val="00C26E6C"/>
    <w:rsid w:val="00C30272"/>
    <w:rsid w:val="00C31660"/>
    <w:rsid w:val="00C323AE"/>
    <w:rsid w:val="00C326A6"/>
    <w:rsid w:val="00C32A82"/>
    <w:rsid w:val="00C32BF5"/>
    <w:rsid w:val="00C338C3"/>
    <w:rsid w:val="00C34E11"/>
    <w:rsid w:val="00C365E3"/>
    <w:rsid w:val="00C36F98"/>
    <w:rsid w:val="00C379AA"/>
    <w:rsid w:val="00C407E9"/>
    <w:rsid w:val="00C4253F"/>
    <w:rsid w:val="00C447E4"/>
    <w:rsid w:val="00C448C0"/>
    <w:rsid w:val="00C44BBA"/>
    <w:rsid w:val="00C45372"/>
    <w:rsid w:val="00C47D6E"/>
    <w:rsid w:val="00C51093"/>
    <w:rsid w:val="00C56448"/>
    <w:rsid w:val="00C61352"/>
    <w:rsid w:val="00C617E6"/>
    <w:rsid w:val="00C62847"/>
    <w:rsid w:val="00C63470"/>
    <w:rsid w:val="00C65A43"/>
    <w:rsid w:val="00C66463"/>
    <w:rsid w:val="00C6665A"/>
    <w:rsid w:val="00C6676F"/>
    <w:rsid w:val="00C708C1"/>
    <w:rsid w:val="00C71C68"/>
    <w:rsid w:val="00C72105"/>
    <w:rsid w:val="00C72993"/>
    <w:rsid w:val="00C729A8"/>
    <w:rsid w:val="00C74E91"/>
    <w:rsid w:val="00C76E9E"/>
    <w:rsid w:val="00C77C74"/>
    <w:rsid w:val="00C80739"/>
    <w:rsid w:val="00C8267E"/>
    <w:rsid w:val="00C83368"/>
    <w:rsid w:val="00C83CDE"/>
    <w:rsid w:val="00C86420"/>
    <w:rsid w:val="00C903B8"/>
    <w:rsid w:val="00C9156C"/>
    <w:rsid w:val="00C960DA"/>
    <w:rsid w:val="00CA3D13"/>
    <w:rsid w:val="00CA5927"/>
    <w:rsid w:val="00CA7718"/>
    <w:rsid w:val="00CB0051"/>
    <w:rsid w:val="00CB0274"/>
    <w:rsid w:val="00CB1562"/>
    <w:rsid w:val="00CB2812"/>
    <w:rsid w:val="00CB2D12"/>
    <w:rsid w:val="00CB2DE8"/>
    <w:rsid w:val="00CB335F"/>
    <w:rsid w:val="00CB347F"/>
    <w:rsid w:val="00CB5A62"/>
    <w:rsid w:val="00CB6326"/>
    <w:rsid w:val="00CB6A3D"/>
    <w:rsid w:val="00CB71E2"/>
    <w:rsid w:val="00CC0455"/>
    <w:rsid w:val="00CC63DB"/>
    <w:rsid w:val="00CC7135"/>
    <w:rsid w:val="00CD2D37"/>
    <w:rsid w:val="00CD3B71"/>
    <w:rsid w:val="00CD4303"/>
    <w:rsid w:val="00CD6D1E"/>
    <w:rsid w:val="00CE094A"/>
    <w:rsid w:val="00CE34AD"/>
    <w:rsid w:val="00CE3D5A"/>
    <w:rsid w:val="00CE7D4E"/>
    <w:rsid w:val="00CF2745"/>
    <w:rsid w:val="00CF2A76"/>
    <w:rsid w:val="00CF40E0"/>
    <w:rsid w:val="00CF6366"/>
    <w:rsid w:val="00CF69D7"/>
    <w:rsid w:val="00D01396"/>
    <w:rsid w:val="00D01F7D"/>
    <w:rsid w:val="00D038C7"/>
    <w:rsid w:val="00D03F47"/>
    <w:rsid w:val="00D059BA"/>
    <w:rsid w:val="00D07B96"/>
    <w:rsid w:val="00D1045F"/>
    <w:rsid w:val="00D13751"/>
    <w:rsid w:val="00D13CCF"/>
    <w:rsid w:val="00D158FA"/>
    <w:rsid w:val="00D1699E"/>
    <w:rsid w:val="00D16F71"/>
    <w:rsid w:val="00D2165C"/>
    <w:rsid w:val="00D21AA0"/>
    <w:rsid w:val="00D22CD6"/>
    <w:rsid w:val="00D236A8"/>
    <w:rsid w:val="00D26DAF"/>
    <w:rsid w:val="00D26DFF"/>
    <w:rsid w:val="00D27453"/>
    <w:rsid w:val="00D30CC4"/>
    <w:rsid w:val="00D30EB0"/>
    <w:rsid w:val="00D30F77"/>
    <w:rsid w:val="00D31338"/>
    <w:rsid w:val="00D32AF4"/>
    <w:rsid w:val="00D32CE1"/>
    <w:rsid w:val="00D412A4"/>
    <w:rsid w:val="00D4491F"/>
    <w:rsid w:val="00D46A2C"/>
    <w:rsid w:val="00D46B4D"/>
    <w:rsid w:val="00D524AD"/>
    <w:rsid w:val="00D53213"/>
    <w:rsid w:val="00D5335B"/>
    <w:rsid w:val="00D55B1B"/>
    <w:rsid w:val="00D746EF"/>
    <w:rsid w:val="00D768C9"/>
    <w:rsid w:val="00D768FB"/>
    <w:rsid w:val="00D8126E"/>
    <w:rsid w:val="00D82A6C"/>
    <w:rsid w:val="00D83B0E"/>
    <w:rsid w:val="00D84E14"/>
    <w:rsid w:val="00D85161"/>
    <w:rsid w:val="00D851AF"/>
    <w:rsid w:val="00D965E6"/>
    <w:rsid w:val="00DA06AA"/>
    <w:rsid w:val="00DA11D9"/>
    <w:rsid w:val="00DA4828"/>
    <w:rsid w:val="00DB1502"/>
    <w:rsid w:val="00DB21C0"/>
    <w:rsid w:val="00DB3185"/>
    <w:rsid w:val="00DB3A8D"/>
    <w:rsid w:val="00DB54EE"/>
    <w:rsid w:val="00DB58AC"/>
    <w:rsid w:val="00DB5EAD"/>
    <w:rsid w:val="00DB5F18"/>
    <w:rsid w:val="00DB613B"/>
    <w:rsid w:val="00DB6A2D"/>
    <w:rsid w:val="00DB7C8C"/>
    <w:rsid w:val="00DC001D"/>
    <w:rsid w:val="00DC012E"/>
    <w:rsid w:val="00DC1FB5"/>
    <w:rsid w:val="00DC2581"/>
    <w:rsid w:val="00DC4D6D"/>
    <w:rsid w:val="00DD1ED0"/>
    <w:rsid w:val="00DD252D"/>
    <w:rsid w:val="00DD26D4"/>
    <w:rsid w:val="00DD379A"/>
    <w:rsid w:val="00DD4994"/>
    <w:rsid w:val="00DD78CE"/>
    <w:rsid w:val="00DE148D"/>
    <w:rsid w:val="00DE2D35"/>
    <w:rsid w:val="00DE60FC"/>
    <w:rsid w:val="00DE6B2E"/>
    <w:rsid w:val="00DE70F1"/>
    <w:rsid w:val="00DF097F"/>
    <w:rsid w:val="00DF180A"/>
    <w:rsid w:val="00DF28A3"/>
    <w:rsid w:val="00DF52A2"/>
    <w:rsid w:val="00DF5847"/>
    <w:rsid w:val="00DF64AF"/>
    <w:rsid w:val="00DF69DE"/>
    <w:rsid w:val="00DF6B75"/>
    <w:rsid w:val="00DF7F7C"/>
    <w:rsid w:val="00E01A32"/>
    <w:rsid w:val="00E01B34"/>
    <w:rsid w:val="00E02140"/>
    <w:rsid w:val="00E031D0"/>
    <w:rsid w:val="00E05B98"/>
    <w:rsid w:val="00E10EFB"/>
    <w:rsid w:val="00E12574"/>
    <w:rsid w:val="00E13A8A"/>
    <w:rsid w:val="00E23536"/>
    <w:rsid w:val="00E23ED1"/>
    <w:rsid w:val="00E24BD9"/>
    <w:rsid w:val="00E27515"/>
    <w:rsid w:val="00E30230"/>
    <w:rsid w:val="00E31CD2"/>
    <w:rsid w:val="00E3327F"/>
    <w:rsid w:val="00E333E9"/>
    <w:rsid w:val="00E35B5B"/>
    <w:rsid w:val="00E36C68"/>
    <w:rsid w:val="00E36D3C"/>
    <w:rsid w:val="00E449CC"/>
    <w:rsid w:val="00E46925"/>
    <w:rsid w:val="00E476C5"/>
    <w:rsid w:val="00E5066C"/>
    <w:rsid w:val="00E52741"/>
    <w:rsid w:val="00E52D72"/>
    <w:rsid w:val="00E5306A"/>
    <w:rsid w:val="00E53CED"/>
    <w:rsid w:val="00E540CF"/>
    <w:rsid w:val="00E54247"/>
    <w:rsid w:val="00E5761F"/>
    <w:rsid w:val="00E60660"/>
    <w:rsid w:val="00E6099A"/>
    <w:rsid w:val="00E61AF0"/>
    <w:rsid w:val="00E629FB"/>
    <w:rsid w:val="00E6374E"/>
    <w:rsid w:val="00E65317"/>
    <w:rsid w:val="00E67B89"/>
    <w:rsid w:val="00E7220F"/>
    <w:rsid w:val="00E74FF2"/>
    <w:rsid w:val="00E7502D"/>
    <w:rsid w:val="00E75293"/>
    <w:rsid w:val="00E7637B"/>
    <w:rsid w:val="00E81C12"/>
    <w:rsid w:val="00E87A1B"/>
    <w:rsid w:val="00E9085D"/>
    <w:rsid w:val="00E9127B"/>
    <w:rsid w:val="00E921B0"/>
    <w:rsid w:val="00E92590"/>
    <w:rsid w:val="00E92CBF"/>
    <w:rsid w:val="00E93CBB"/>
    <w:rsid w:val="00E942EC"/>
    <w:rsid w:val="00E955CE"/>
    <w:rsid w:val="00E97182"/>
    <w:rsid w:val="00EA2578"/>
    <w:rsid w:val="00EA42EB"/>
    <w:rsid w:val="00EA5469"/>
    <w:rsid w:val="00EA6A3D"/>
    <w:rsid w:val="00EA7963"/>
    <w:rsid w:val="00EA7D97"/>
    <w:rsid w:val="00EB0DD9"/>
    <w:rsid w:val="00EB11C2"/>
    <w:rsid w:val="00EB299B"/>
    <w:rsid w:val="00EB2F61"/>
    <w:rsid w:val="00EB30D9"/>
    <w:rsid w:val="00EB3BC6"/>
    <w:rsid w:val="00EB3D7A"/>
    <w:rsid w:val="00EB4E1A"/>
    <w:rsid w:val="00EB5A14"/>
    <w:rsid w:val="00EB5C20"/>
    <w:rsid w:val="00EB760C"/>
    <w:rsid w:val="00EC7C02"/>
    <w:rsid w:val="00ED0484"/>
    <w:rsid w:val="00ED103E"/>
    <w:rsid w:val="00ED3901"/>
    <w:rsid w:val="00ED678F"/>
    <w:rsid w:val="00EE0151"/>
    <w:rsid w:val="00EE092E"/>
    <w:rsid w:val="00EE136A"/>
    <w:rsid w:val="00EE13F4"/>
    <w:rsid w:val="00EE15D9"/>
    <w:rsid w:val="00EE1AC7"/>
    <w:rsid w:val="00EE1FA4"/>
    <w:rsid w:val="00EE2598"/>
    <w:rsid w:val="00EE25B1"/>
    <w:rsid w:val="00EE40D7"/>
    <w:rsid w:val="00EE47B9"/>
    <w:rsid w:val="00EE5B19"/>
    <w:rsid w:val="00EE5E0F"/>
    <w:rsid w:val="00EE5FAD"/>
    <w:rsid w:val="00EE71E0"/>
    <w:rsid w:val="00EE7263"/>
    <w:rsid w:val="00EE7DA7"/>
    <w:rsid w:val="00EF1DBC"/>
    <w:rsid w:val="00EF26E5"/>
    <w:rsid w:val="00EF3428"/>
    <w:rsid w:val="00EF3FE2"/>
    <w:rsid w:val="00EF530E"/>
    <w:rsid w:val="00EF692D"/>
    <w:rsid w:val="00EF69AC"/>
    <w:rsid w:val="00F01035"/>
    <w:rsid w:val="00F014D4"/>
    <w:rsid w:val="00F0275D"/>
    <w:rsid w:val="00F033DD"/>
    <w:rsid w:val="00F0492F"/>
    <w:rsid w:val="00F04EFD"/>
    <w:rsid w:val="00F062A8"/>
    <w:rsid w:val="00F0643E"/>
    <w:rsid w:val="00F068E8"/>
    <w:rsid w:val="00F07D5D"/>
    <w:rsid w:val="00F10857"/>
    <w:rsid w:val="00F10EF6"/>
    <w:rsid w:val="00F158AE"/>
    <w:rsid w:val="00F16B39"/>
    <w:rsid w:val="00F20CA1"/>
    <w:rsid w:val="00F2183D"/>
    <w:rsid w:val="00F218CA"/>
    <w:rsid w:val="00F236EB"/>
    <w:rsid w:val="00F23935"/>
    <w:rsid w:val="00F23BD8"/>
    <w:rsid w:val="00F25059"/>
    <w:rsid w:val="00F30A5F"/>
    <w:rsid w:val="00F32321"/>
    <w:rsid w:val="00F3271B"/>
    <w:rsid w:val="00F33853"/>
    <w:rsid w:val="00F3388E"/>
    <w:rsid w:val="00F340DB"/>
    <w:rsid w:val="00F348A6"/>
    <w:rsid w:val="00F348B3"/>
    <w:rsid w:val="00F349F6"/>
    <w:rsid w:val="00F37A2E"/>
    <w:rsid w:val="00F42305"/>
    <w:rsid w:val="00F424A8"/>
    <w:rsid w:val="00F42DCB"/>
    <w:rsid w:val="00F43358"/>
    <w:rsid w:val="00F43CE7"/>
    <w:rsid w:val="00F4425C"/>
    <w:rsid w:val="00F44764"/>
    <w:rsid w:val="00F4511B"/>
    <w:rsid w:val="00F45546"/>
    <w:rsid w:val="00F45878"/>
    <w:rsid w:val="00F45D53"/>
    <w:rsid w:val="00F470B6"/>
    <w:rsid w:val="00F47866"/>
    <w:rsid w:val="00F51AA0"/>
    <w:rsid w:val="00F51D98"/>
    <w:rsid w:val="00F5354C"/>
    <w:rsid w:val="00F5401C"/>
    <w:rsid w:val="00F5477C"/>
    <w:rsid w:val="00F55B5C"/>
    <w:rsid w:val="00F568FD"/>
    <w:rsid w:val="00F60529"/>
    <w:rsid w:val="00F60B81"/>
    <w:rsid w:val="00F622D4"/>
    <w:rsid w:val="00F6476F"/>
    <w:rsid w:val="00F658DD"/>
    <w:rsid w:val="00F70229"/>
    <w:rsid w:val="00F70715"/>
    <w:rsid w:val="00F70C22"/>
    <w:rsid w:val="00F73B0E"/>
    <w:rsid w:val="00F7549C"/>
    <w:rsid w:val="00F771B9"/>
    <w:rsid w:val="00F810DE"/>
    <w:rsid w:val="00F82101"/>
    <w:rsid w:val="00F825B4"/>
    <w:rsid w:val="00F838E4"/>
    <w:rsid w:val="00F845F8"/>
    <w:rsid w:val="00F84C8B"/>
    <w:rsid w:val="00F87A30"/>
    <w:rsid w:val="00F9120F"/>
    <w:rsid w:val="00F93A97"/>
    <w:rsid w:val="00F94F86"/>
    <w:rsid w:val="00F96596"/>
    <w:rsid w:val="00F96F0A"/>
    <w:rsid w:val="00F97B27"/>
    <w:rsid w:val="00FA19D1"/>
    <w:rsid w:val="00FA2E24"/>
    <w:rsid w:val="00FA3C4D"/>
    <w:rsid w:val="00FA444C"/>
    <w:rsid w:val="00FA47A0"/>
    <w:rsid w:val="00FA53CA"/>
    <w:rsid w:val="00FA568A"/>
    <w:rsid w:val="00FA68D9"/>
    <w:rsid w:val="00FA6D8E"/>
    <w:rsid w:val="00FB007A"/>
    <w:rsid w:val="00FB025A"/>
    <w:rsid w:val="00FB1882"/>
    <w:rsid w:val="00FB18B5"/>
    <w:rsid w:val="00FB1AFE"/>
    <w:rsid w:val="00FB2E84"/>
    <w:rsid w:val="00FB5085"/>
    <w:rsid w:val="00FB56CD"/>
    <w:rsid w:val="00FB6DE8"/>
    <w:rsid w:val="00FB751C"/>
    <w:rsid w:val="00FC05B0"/>
    <w:rsid w:val="00FC141B"/>
    <w:rsid w:val="00FC157A"/>
    <w:rsid w:val="00FC16EB"/>
    <w:rsid w:val="00FC6220"/>
    <w:rsid w:val="00FD106A"/>
    <w:rsid w:val="00FD35B8"/>
    <w:rsid w:val="00FD473B"/>
    <w:rsid w:val="00FD48E5"/>
    <w:rsid w:val="00FD7A32"/>
    <w:rsid w:val="00FE00D9"/>
    <w:rsid w:val="00FE3133"/>
    <w:rsid w:val="00FE39A9"/>
    <w:rsid w:val="00FE4831"/>
    <w:rsid w:val="00FE56C0"/>
    <w:rsid w:val="00FE67F8"/>
    <w:rsid w:val="00FF07E5"/>
    <w:rsid w:val="00FF3E11"/>
    <w:rsid w:val="00FF4520"/>
    <w:rsid w:val="00FF5A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E520D"/>
  <w15:chartTrackingRefBased/>
  <w15:docId w15:val="{0E06B7F8-E6C2-474F-A4B7-6F435DC8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544"/>
    <w:pPr>
      <w:spacing w:after="0" w:line="240" w:lineRule="auto"/>
    </w:pPr>
    <w:rPr>
      <w:rFonts w:ascii="Arial" w:eastAsia="Calibri" w:hAnsi="Arial" w:cs="Times New Roman"/>
      <w:lang w:eastAsia="en-GB"/>
    </w:rPr>
  </w:style>
  <w:style w:type="paragraph" w:styleId="Heading1">
    <w:name w:val="heading 1"/>
    <w:basedOn w:val="Normal"/>
    <w:next w:val="Normal"/>
    <w:link w:val="Heading1Char"/>
    <w:uiPriority w:val="9"/>
    <w:qFormat/>
    <w:rsid w:val="00A22CD7"/>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74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74E1"/>
    <w:rPr>
      <w:rFonts w:ascii="Segoe UI" w:hAnsi="Segoe UI" w:cs="Segoe UI"/>
      <w:sz w:val="18"/>
      <w:szCs w:val="18"/>
    </w:rPr>
  </w:style>
  <w:style w:type="character" w:styleId="CommentReference">
    <w:name w:val="annotation reference"/>
    <w:uiPriority w:val="99"/>
    <w:unhideWhenUsed/>
    <w:rsid w:val="008374E1"/>
    <w:rPr>
      <w:sz w:val="16"/>
      <w:szCs w:val="16"/>
    </w:rPr>
  </w:style>
  <w:style w:type="paragraph" w:styleId="CommentText">
    <w:name w:val="annotation text"/>
    <w:basedOn w:val="Normal"/>
    <w:link w:val="CommentTextChar"/>
    <w:uiPriority w:val="99"/>
    <w:unhideWhenUsed/>
    <w:rsid w:val="008374E1"/>
    <w:rPr>
      <w:sz w:val="20"/>
      <w:szCs w:val="20"/>
    </w:rPr>
  </w:style>
  <w:style w:type="character" w:customStyle="1" w:styleId="CommentTextChar">
    <w:name w:val="Comment Text Char"/>
    <w:basedOn w:val="DefaultParagraphFont"/>
    <w:link w:val="CommentText"/>
    <w:uiPriority w:val="99"/>
    <w:rsid w:val="008374E1"/>
    <w:rPr>
      <w:rFonts w:ascii="Arial" w:eastAsia="Calibri" w:hAnsi="Arial" w:cs="Times New Roman"/>
      <w:sz w:val="20"/>
      <w:szCs w:val="20"/>
      <w:lang w:eastAsia="en-GB"/>
    </w:rPr>
  </w:style>
  <w:style w:type="paragraph" w:styleId="Header">
    <w:name w:val="header"/>
    <w:basedOn w:val="Normal"/>
    <w:link w:val="HeaderChar"/>
    <w:uiPriority w:val="99"/>
    <w:unhideWhenUsed/>
    <w:rsid w:val="008374E1"/>
    <w:pPr>
      <w:tabs>
        <w:tab w:val="center" w:pos="4513"/>
        <w:tab w:val="right" w:pos="9026"/>
      </w:tabs>
    </w:pPr>
  </w:style>
  <w:style w:type="character" w:customStyle="1" w:styleId="HeaderChar">
    <w:name w:val="Header Char"/>
    <w:basedOn w:val="DefaultParagraphFont"/>
    <w:link w:val="Header"/>
    <w:uiPriority w:val="99"/>
    <w:rsid w:val="008374E1"/>
    <w:rPr>
      <w:rFonts w:ascii="Arial" w:eastAsia="Calibri" w:hAnsi="Arial" w:cs="Times New Roman"/>
      <w:lang w:eastAsia="en-GB"/>
    </w:rPr>
  </w:style>
  <w:style w:type="paragraph" w:styleId="Footer">
    <w:name w:val="footer"/>
    <w:basedOn w:val="Normal"/>
    <w:link w:val="FooterChar"/>
    <w:uiPriority w:val="99"/>
    <w:unhideWhenUsed/>
    <w:rsid w:val="008374E1"/>
    <w:pPr>
      <w:tabs>
        <w:tab w:val="center" w:pos="4513"/>
        <w:tab w:val="right" w:pos="9026"/>
      </w:tabs>
    </w:pPr>
  </w:style>
  <w:style w:type="character" w:customStyle="1" w:styleId="FooterChar">
    <w:name w:val="Footer Char"/>
    <w:basedOn w:val="DefaultParagraphFont"/>
    <w:link w:val="Footer"/>
    <w:uiPriority w:val="99"/>
    <w:rsid w:val="008374E1"/>
    <w:rPr>
      <w:rFonts w:ascii="Arial" w:eastAsia="Calibri" w:hAnsi="Arial" w:cs="Times New Roman"/>
      <w:lang w:eastAsia="en-GB"/>
    </w:rPr>
  </w:style>
  <w:style w:type="paragraph" w:styleId="CommentSubject">
    <w:name w:val="annotation subject"/>
    <w:basedOn w:val="CommentText"/>
    <w:next w:val="CommentText"/>
    <w:link w:val="CommentSubjectChar"/>
    <w:uiPriority w:val="99"/>
    <w:semiHidden/>
    <w:unhideWhenUsed/>
    <w:rsid w:val="00297F72"/>
    <w:rPr>
      <w:b/>
      <w:bCs/>
    </w:rPr>
  </w:style>
  <w:style w:type="character" w:customStyle="1" w:styleId="CommentSubjectChar">
    <w:name w:val="Comment Subject Char"/>
    <w:basedOn w:val="CommentTextChar"/>
    <w:link w:val="CommentSubject"/>
    <w:uiPriority w:val="99"/>
    <w:semiHidden/>
    <w:rsid w:val="00297F72"/>
    <w:rPr>
      <w:rFonts w:ascii="Arial" w:eastAsia="Calibri" w:hAnsi="Arial" w:cs="Times New Roman"/>
      <w:b/>
      <w:bCs/>
      <w:sz w:val="20"/>
      <w:szCs w:val="20"/>
      <w:lang w:eastAsia="en-GB"/>
    </w:rPr>
  </w:style>
  <w:style w:type="paragraph" w:customStyle="1" w:styleId="Address1">
    <w:name w:val="Address 1"/>
    <w:basedOn w:val="Normal"/>
    <w:next w:val="Normal"/>
    <w:rsid w:val="00297F72"/>
    <w:pPr>
      <w:spacing w:line="230" w:lineRule="exact"/>
      <w:ind w:right="5103"/>
    </w:pPr>
    <w:rPr>
      <w:rFonts w:eastAsia="Times New Roman"/>
      <w:sz w:val="20"/>
      <w:szCs w:val="24"/>
    </w:rPr>
  </w:style>
  <w:style w:type="paragraph" w:customStyle="1" w:styleId="RightPar1">
    <w:name w:val="Right Par 1"/>
    <w:rsid w:val="00EE7DA7"/>
    <w:pPr>
      <w:tabs>
        <w:tab w:val="left" w:pos="-720"/>
        <w:tab w:val="left" w:pos="0"/>
        <w:tab w:val="decimal" w:pos="720"/>
      </w:tabs>
      <w:suppressAutoHyphens/>
      <w:spacing w:after="0" w:line="240" w:lineRule="auto"/>
      <w:ind w:left="720"/>
    </w:pPr>
    <w:rPr>
      <w:rFonts w:ascii="Times Roman" w:eastAsia="Times New Roman" w:hAnsi="Times Roman" w:cs="Times New Roman"/>
      <w:sz w:val="24"/>
      <w:szCs w:val="20"/>
      <w:lang w:val="en-US"/>
    </w:rPr>
  </w:style>
  <w:style w:type="paragraph" w:styleId="ListParagraph">
    <w:name w:val="List Paragraph"/>
    <w:basedOn w:val="Normal"/>
    <w:uiPriority w:val="34"/>
    <w:qFormat/>
    <w:rsid w:val="0092358F"/>
    <w:pPr>
      <w:ind w:left="720"/>
      <w:contextualSpacing/>
    </w:pPr>
  </w:style>
  <w:style w:type="table" w:customStyle="1" w:styleId="TableGrid1">
    <w:name w:val="Table Grid1"/>
    <w:basedOn w:val="TableNormal"/>
    <w:next w:val="TableGrid"/>
    <w:uiPriority w:val="39"/>
    <w:rsid w:val="00FA5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A5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1E6A"/>
    <w:pPr>
      <w:spacing w:after="0" w:line="240" w:lineRule="auto"/>
    </w:pPr>
    <w:rPr>
      <w:rFonts w:eastAsia="Times New Roman"/>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rsid w:val="00780E9C"/>
    <w:pPr>
      <w:autoSpaceDE w:val="0"/>
      <w:autoSpaceDN w:val="0"/>
      <w:adjustRightInd w:val="0"/>
      <w:spacing w:before="120" w:after="360"/>
      <w:jc w:val="center"/>
    </w:pPr>
    <w:rPr>
      <w:rFonts w:eastAsia="Times New Roman"/>
      <w:sz w:val="36"/>
      <w:szCs w:val="36"/>
      <w:lang w:eastAsia="en-US"/>
    </w:rPr>
  </w:style>
  <w:style w:type="paragraph" w:customStyle="1" w:styleId="HeadingBold">
    <w:name w:val="Heading Bold"/>
    <w:basedOn w:val="Heading"/>
    <w:rsid w:val="00780E9C"/>
    <w:pPr>
      <w:widowControl w:val="0"/>
      <w:spacing w:before="360" w:after="720"/>
      <w:jc w:val="left"/>
    </w:pPr>
    <w:rPr>
      <w:rFonts w:cs="Arial"/>
      <w:b/>
      <w:bCs/>
      <w:sz w:val="40"/>
      <w:szCs w:val="40"/>
    </w:rPr>
  </w:style>
  <w:style w:type="paragraph" w:customStyle="1" w:styleId="TitlingLine1">
    <w:name w:val="Titling Line 1"/>
    <w:basedOn w:val="Normal"/>
    <w:next w:val="TitlingLine2"/>
    <w:rsid w:val="00780E9C"/>
    <w:pPr>
      <w:spacing w:before="120" w:line="230" w:lineRule="exact"/>
      <w:ind w:right="4253"/>
    </w:pPr>
    <w:rPr>
      <w:rFonts w:eastAsia="Times New Roman"/>
      <w:b/>
      <w:caps/>
      <w:sz w:val="20"/>
      <w:szCs w:val="20"/>
    </w:rPr>
  </w:style>
  <w:style w:type="paragraph" w:customStyle="1" w:styleId="TitlingLine2">
    <w:name w:val="Titling Line 2"/>
    <w:basedOn w:val="TitlingLine1"/>
    <w:next w:val="TitlingLine3"/>
    <w:rsid w:val="00780E9C"/>
    <w:rPr>
      <w:b w:val="0"/>
    </w:rPr>
  </w:style>
  <w:style w:type="paragraph" w:customStyle="1" w:styleId="TitlingLine3">
    <w:name w:val="Titling Line 3"/>
    <w:basedOn w:val="TitlingLine2"/>
    <w:rsid w:val="00780E9C"/>
  </w:style>
  <w:style w:type="character" w:customStyle="1" w:styleId="Heading1Char">
    <w:name w:val="Heading 1 Char"/>
    <w:basedOn w:val="DefaultParagraphFont"/>
    <w:link w:val="Heading1"/>
    <w:uiPriority w:val="9"/>
    <w:rsid w:val="00A22CD7"/>
    <w:rPr>
      <w:rFonts w:asciiTheme="majorHAnsi" w:eastAsiaTheme="majorEastAsia" w:hAnsiTheme="majorHAnsi" w:cstheme="majorBidi"/>
      <w:color w:val="2F5496" w:themeColor="accent1" w:themeShade="BF"/>
      <w:sz w:val="32"/>
      <w:szCs w:val="32"/>
    </w:rPr>
  </w:style>
  <w:style w:type="character" w:customStyle="1" w:styleId="authors">
    <w:name w:val="authors"/>
    <w:basedOn w:val="DefaultParagraphFont"/>
    <w:rsid w:val="00A22CD7"/>
  </w:style>
  <w:style w:type="character" w:customStyle="1" w:styleId="year">
    <w:name w:val="year"/>
    <w:basedOn w:val="DefaultParagraphFont"/>
    <w:rsid w:val="00A22CD7"/>
  </w:style>
  <w:style w:type="character" w:customStyle="1" w:styleId="title-with-parent">
    <w:name w:val="title-with-parent"/>
    <w:basedOn w:val="DefaultParagraphFont"/>
    <w:rsid w:val="00A22CD7"/>
  </w:style>
  <w:style w:type="character" w:customStyle="1" w:styleId="journal">
    <w:name w:val="journal"/>
    <w:basedOn w:val="DefaultParagraphFont"/>
    <w:rsid w:val="00A22CD7"/>
  </w:style>
  <w:style w:type="character" w:customStyle="1" w:styleId="volume">
    <w:name w:val="volume"/>
    <w:basedOn w:val="DefaultParagraphFont"/>
    <w:rsid w:val="00A22CD7"/>
  </w:style>
  <w:style w:type="character" w:customStyle="1" w:styleId="issue">
    <w:name w:val="issue"/>
    <w:basedOn w:val="DefaultParagraphFont"/>
    <w:rsid w:val="00A22CD7"/>
  </w:style>
  <w:style w:type="paragraph" w:styleId="FootnoteText">
    <w:name w:val="footnote text"/>
    <w:basedOn w:val="Normal"/>
    <w:link w:val="FootnoteTextChar"/>
    <w:uiPriority w:val="99"/>
    <w:semiHidden/>
    <w:unhideWhenUsed/>
    <w:rsid w:val="0009437D"/>
    <w:rPr>
      <w:sz w:val="20"/>
      <w:szCs w:val="20"/>
    </w:rPr>
  </w:style>
  <w:style w:type="character" w:customStyle="1" w:styleId="FootnoteTextChar">
    <w:name w:val="Footnote Text Char"/>
    <w:basedOn w:val="DefaultParagraphFont"/>
    <w:link w:val="FootnoteText"/>
    <w:uiPriority w:val="99"/>
    <w:semiHidden/>
    <w:rsid w:val="0009437D"/>
    <w:rPr>
      <w:rFonts w:ascii="Arial" w:eastAsia="Calibri" w:hAnsi="Arial" w:cs="Times New Roman"/>
      <w:sz w:val="20"/>
      <w:szCs w:val="20"/>
      <w:lang w:eastAsia="en-GB"/>
    </w:rPr>
  </w:style>
  <w:style w:type="character" w:styleId="FootnoteReference">
    <w:name w:val="footnote reference"/>
    <w:basedOn w:val="DefaultParagraphFont"/>
    <w:uiPriority w:val="99"/>
    <w:semiHidden/>
    <w:unhideWhenUsed/>
    <w:rsid w:val="0009437D"/>
    <w:rPr>
      <w:vertAlign w:val="superscript"/>
    </w:rPr>
  </w:style>
  <w:style w:type="character" w:styleId="Hyperlink">
    <w:name w:val="Hyperlink"/>
    <w:basedOn w:val="DefaultParagraphFont"/>
    <w:uiPriority w:val="99"/>
    <w:unhideWhenUsed/>
    <w:rsid w:val="0088463A"/>
    <w:rPr>
      <w:color w:val="0563C1" w:themeColor="hyperlink"/>
      <w:u w:val="single"/>
    </w:rPr>
  </w:style>
  <w:style w:type="character" w:styleId="UnresolvedMention">
    <w:name w:val="Unresolved Mention"/>
    <w:basedOn w:val="DefaultParagraphFont"/>
    <w:uiPriority w:val="99"/>
    <w:semiHidden/>
    <w:unhideWhenUsed/>
    <w:rsid w:val="0088463A"/>
    <w:rPr>
      <w:color w:val="605E5C"/>
      <w:shd w:val="clear" w:color="auto" w:fill="E1DFDD"/>
    </w:rPr>
  </w:style>
  <w:style w:type="paragraph" w:styleId="Revision">
    <w:name w:val="Revision"/>
    <w:hidden/>
    <w:uiPriority w:val="99"/>
    <w:semiHidden/>
    <w:rsid w:val="00710834"/>
    <w:pPr>
      <w:spacing w:after="0" w:line="240" w:lineRule="auto"/>
    </w:pPr>
    <w:rPr>
      <w:rFonts w:ascii="Arial" w:eastAsia="Calibri" w:hAnsi="Arial"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48253">
      <w:bodyDiv w:val="1"/>
      <w:marLeft w:val="0"/>
      <w:marRight w:val="0"/>
      <w:marTop w:val="0"/>
      <w:marBottom w:val="0"/>
      <w:divBdr>
        <w:top w:val="none" w:sz="0" w:space="0" w:color="auto"/>
        <w:left w:val="none" w:sz="0" w:space="0" w:color="auto"/>
        <w:bottom w:val="none" w:sz="0" w:space="0" w:color="auto"/>
        <w:right w:val="none" w:sz="0" w:space="0" w:color="auto"/>
      </w:divBdr>
    </w:div>
    <w:div w:id="814368776">
      <w:bodyDiv w:val="1"/>
      <w:marLeft w:val="0"/>
      <w:marRight w:val="0"/>
      <w:marTop w:val="0"/>
      <w:marBottom w:val="0"/>
      <w:divBdr>
        <w:top w:val="none" w:sz="0" w:space="0" w:color="auto"/>
        <w:left w:val="none" w:sz="0" w:space="0" w:color="auto"/>
        <w:bottom w:val="none" w:sz="0" w:space="0" w:color="auto"/>
        <w:right w:val="none" w:sz="0" w:space="0" w:color="auto"/>
      </w:divBdr>
    </w:div>
    <w:div w:id="897017016">
      <w:bodyDiv w:val="1"/>
      <w:marLeft w:val="0"/>
      <w:marRight w:val="0"/>
      <w:marTop w:val="0"/>
      <w:marBottom w:val="0"/>
      <w:divBdr>
        <w:top w:val="none" w:sz="0" w:space="0" w:color="auto"/>
        <w:left w:val="none" w:sz="0" w:space="0" w:color="auto"/>
        <w:bottom w:val="none" w:sz="0" w:space="0" w:color="auto"/>
        <w:right w:val="none" w:sz="0" w:space="0" w:color="auto"/>
      </w:divBdr>
      <w:divsChild>
        <w:div w:id="1769036647">
          <w:marLeft w:val="0"/>
          <w:marRight w:val="0"/>
          <w:marTop w:val="0"/>
          <w:marBottom w:val="0"/>
          <w:divBdr>
            <w:top w:val="none" w:sz="0" w:space="0" w:color="auto"/>
            <w:left w:val="none" w:sz="0" w:space="0" w:color="auto"/>
            <w:bottom w:val="none" w:sz="0" w:space="0" w:color="auto"/>
            <w:right w:val="none" w:sz="0" w:space="0" w:color="auto"/>
          </w:divBdr>
        </w:div>
        <w:div w:id="613053509">
          <w:marLeft w:val="0"/>
          <w:marRight w:val="0"/>
          <w:marTop w:val="0"/>
          <w:marBottom w:val="0"/>
          <w:divBdr>
            <w:top w:val="none" w:sz="0" w:space="0" w:color="auto"/>
            <w:left w:val="none" w:sz="0" w:space="0" w:color="auto"/>
            <w:bottom w:val="none" w:sz="0" w:space="0" w:color="auto"/>
            <w:right w:val="none" w:sz="0" w:space="0" w:color="auto"/>
          </w:divBdr>
        </w:div>
        <w:div w:id="839849641">
          <w:marLeft w:val="0"/>
          <w:marRight w:val="0"/>
          <w:marTop w:val="0"/>
          <w:marBottom w:val="0"/>
          <w:divBdr>
            <w:top w:val="none" w:sz="0" w:space="0" w:color="auto"/>
            <w:left w:val="none" w:sz="0" w:space="0" w:color="auto"/>
            <w:bottom w:val="none" w:sz="0" w:space="0" w:color="auto"/>
            <w:right w:val="none" w:sz="0" w:space="0" w:color="auto"/>
          </w:divBdr>
        </w:div>
        <w:div w:id="1900632940">
          <w:marLeft w:val="0"/>
          <w:marRight w:val="0"/>
          <w:marTop w:val="0"/>
          <w:marBottom w:val="0"/>
          <w:divBdr>
            <w:top w:val="none" w:sz="0" w:space="0" w:color="auto"/>
            <w:left w:val="none" w:sz="0" w:space="0" w:color="auto"/>
            <w:bottom w:val="none" w:sz="0" w:space="0" w:color="auto"/>
            <w:right w:val="none" w:sz="0" w:space="0" w:color="auto"/>
          </w:divBdr>
        </w:div>
        <w:div w:id="1640761525">
          <w:marLeft w:val="0"/>
          <w:marRight w:val="0"/>
          <w:marTop w:val="0"/>
          <w:marBottom w:val="0"/>
          <w:divBdr>
            <w:top w:val="none" w:sz="0" w:space="0" w:color="auto"/>
            <w:left w:val="none" w:sz="0" w:space="0" w:color="auto"/>
            <w:bottom w:val="none" w:sz="0" w:space="0" w:color="auto"/>
            <w:right w:val="none" w:sz="0" w:space="0" w:color="auto"/>
          </w:divBdr>
        </w:div>
        <w:div w:id="612709742">
          <w:marLeft w:val="0"/>
          <w:marRight w:val="0"/>
          <w:marTop w:val="0"/>
          <w:marBottom w:val="0"/>
          <w:divBdr>
            <w:top w:val="none" w:sz="0" w:space="0" w:color="auto"/>
            <w:left w:val="none" w:sz="0" w:space="0" w:color="auto"/>
            <w:bottom w:val="none" w:sz="0" w:space="0" w:color="auto"/>
            <w:right w:val="none" w:sz="0" w:space="0" w:color="auto"/>
          </w:divBdr>
        </w:div>
        <w:div w:id="1681423349">
          <w:marLeft w:val="0"/>
          <w:marRight w:val="0"/>
          <w:marTop w:val="0"/>
          <w:marBottom w:val="0"/>
          <w:divBdr>
            <w:top w:val="none" w:sz="0" w:space="0" w:color="auto"/>
            <w:left w:val="none" w:sz="0" w:space="0" w:color="auto"/>
            <w:bottom w:val="none" w:sz="0" w:space="0" w:color="auto"/>
            <w:right w:val="none" w:sz="0" w:space="0" w:color="auto"/>
          </w:divBdr>
        </w:div>
        <w:div w:id="212423496">
          <w:marLeft w:val="0"/>
          <w:marRight w:val="0"/>
          <w:marTop w:val="0"/>
          <w:marBottom w:val="0"/>
          <w:divBdr>
            <w:top w:val="none" w:sz="0" w:space="0" w:color="auto"/>
            <w:left w:val="none" w:sz="0" w:space="0" w:color="auto"/>
            <w:bottom w:val="none" w:sz="0" w:space="0" w:color="auto"/>
            <w:right w:val="none" w:sz="0" w:space="0" w:color="auto"/>
          </w:divBdr>
        </w:div>
        <w:div w:id="387263456">
          <w:marLeft w:val="0"/>
          <w:marRight w:val="0"/>
          <w:marTop w:val="0"/>
          <w:marBottom w:val="0"/>
          <w:divBdr>
            <w:top w:val="none" w:sz="0" w:space="0" w:color="auto"/>
            <w:left w:val="none" w:sz="0" w:space="0" w:color="auto"/>
            <w:bottom w:val="none" w:sz="0" w:space="0" w:color="auto"/>
            <w:right w:val="none" w:sz="0" w:space="0" w:color="auto"/>
          </w:divBdr>
        </w:div>
        <w:div w:id="1161313562">
          <w:marLeft w:val="0"/>
          <w:marRight w:val="0"/>
          <w:marTop w:val="0"/>
          <w:marBottom w:val="0"/>
          <w:divBdr>
            <w:top w:val="none" w:sz="0" w:space="0" w:color="auto"/>
            <w:left w:val="none" w:sz="0" w:space="0" w:color="auto"/>
            <w:bottom w:val="none" w:sz="0" w:space="0" w:color="auto"/>
            <w:right w:val="none" w:sz="0" w:space="0" w:color="auto"/>
          </w:divBdr>
        </w:div>
        <w:div w:id="749616038">
          <w:marLeft w:val="0"/>
          <w:marRight w:val="0"/>
          <w:marTop w:val="0"/>
          <w:marBottom w:val="0"/>
          <w:divBdr>
            <w:top w:val="none" w:sz="0" w:space="0" w:color="auto"/>
            <w:left w:val="none" w:sz="0" w:space="0" w:color="auto"/>
            <w:bottom w:val="none" w:sz="0" w:space="0" w:color="auto"/>
            <w:right w:val="none" w:sz="0" w:space="0" w:color="auto"/>
          </w:divBdr>
        </w:div>
        <w:div w:id="1635911496">
          <w:marLeft w:val="0"/>
          <w:marRight w:val="0"/>
          <w:marTop w:val="0"/>
          <w:marBottom w:val="0"/>
          <w:divBdr>
            <w:top w:val="none" w:sz="0" w:space="0" w:color="auto"/>
            <w:left w:val="none" w:sz="0" w:space="0" w:color="auto"/>
            <w:bottom w:val="none" w:sz="0" w:space="0" w:color="auto"/>
            <w:right w:val="none" w:sz="0" w:space="0" w:color="auto"/>
          </w:divBdr>
        </w:div>
        <w:div w:id="1900237957">
          <w:marLeft w:val="0"/>
          <w:marRight w:val="0"/>
          <w:marTop w:val="0"/>
          <w:marBottom w:val="0"/>
          <w:divBdr>
            <w:top w:val="none" w:sz="0" w:space="0" w:color="auto"/>
            <w:left w:val="none" w:sz="0" w:space="0" w:color="auto"/>
            <w:bottom w:val="none" w:sz="0" w:space="0" w:color="auto"/>
            <w:right w:val="none" w:sz="0" w:space="0" w:color="auto"/>
          </w:divBdr>
        </w:div>
        <w:div w:id="342437720">
          <w:marLeft w:val="0"/>
          <w:marRight w:val="0"/>
          <w:marTop w:val="0"/>
          <w:marBottom w:val="0"/>
          <w:divBdr>
            <w:top w:val="none" w:sz="0" w:space="0" w:color="auto"/>
            <w:left w:val="none" w:sz="0" w:space="0" w:color="auto"/>
            <w:bottom w:val="none" w:sz="0" w:space="0" w:color="auto"/>
            <w:right w:val="none" w:sz="0" w:space="0" w:color="auto"/>
          </w:divBdr>
        </w:div>
        <w:div w:id="1247111057">
          <w:marLeft w:val="0"/>
          <w:marRight w:val="0"/>
          <w:marTop w:val="0"/>
          <w:marBottom w:val="0"/>
          <w:divBdr>
            <w:top w:val="none" w:sz="0" w:space="0" w:color="auto"/>
            <w:left w:val="none" w:sz="0" w:space="0" w:color="auto"/>
            <w:bottom w:val="none" w:sz="0" w:space="0" w:color="auto"/>
            <w:right w:val="none" w:sz="0" w:space="0" w:color="auto"/>
          </w:divBdr>
        </w:div>
        <w:div w:id="1134830707">
          <w:marLeft w:val="0"/>
          <w:marRight w:val="0"/>
          <w:marTop w:val="0"/>
          <w:marBottom w:val="0"/>
          <w:divBdr>
            <w:top w:val="none" w:sz="0" w:space="0" w:color="auto"/>
            <w:left w:val="none" w:sz="0" w:space="0" w:color="auto"/>
            <w:bottom w:val="none" w:sz="0" w:space="0" w:color="auto"/>
            <w:right w:val="none" w:sz="0" w:space="0" w:color="auto"/>
          </w:divBdr>
        </w:div>
        <w:div w:id="1717392809">
          <w:marLeft w:val="0"/>
          <w:marRight w:val="0"/>
          <w:marTop w:val="0"/>
          <w:marBottom w:val="0"/>
          <w:divBdr>
            <w:top w:val="none" w:sz="0" w:space="0" w:color="auto"/>
            <w:left w:val="none" w:sz="0" w:space="0" w:color="auto"/>
            <w:bottom w:val="none" w:sz="0" w:space="0" w:color="auto"/>
            <w:right w:val="none" w:sz="0" w:space="0" w:color="auto"/>
          </w:divBdr>
        </w:div>
        <w:div w:id="1132676498">
          <w:marLeft w:val="0"/>
          <w:marRight w:val="0"/>
          <w:marTop w:val="0"/>
          <w:marBottom w:val="0"/>
          <w:divBdr>
            <w:top w:val="none" w:sz="0" w:space="0" w:color="auto"/>
            <w:left w:val="none" w:sz="0" w:space="0" w:color="auto"/>
            <w:bottom w:val="none" w:sz="0" w:space="0" w:color="auto"/>
            <w:right w:val="none" w:sz="0" w:space="0" w:color="auto"/>
          </w:divBdr>
        </w:div>
        <w:div w:id="240331567">
          <w:marLeft w:val="0"/>
          <w:marRight w:val="0"/>
          <w:marTop w:val="0"/>
          <w:marBottom w:val="0"/>
          <w:divBdr>
            <w:top w:val="none" w:sz="0" w:space="0" w:color="auto"/>
            <w:left w:val="none" w:sz="0" w:space="0" w:color="auto"/>
            <w:bottom w:val="none" w:sz="0" w:space="0" w:color="auto"/>
            <w:right w:val="none" w:sz="0" w:space="0" w:color="auto"/>
          </w:divBdr>
        </w:div>
        <w:div w:id="1320116207">
          <w:marLeft w:val="0"/>
          <w:marRight w:val="0"/>
          <w:marTop w:val="0"/>
          <w:marBottom w:val="0"/>
          <w:divBdr>
            <w:top w:val="none" w:sz="0" w:space="0" w:color="auto"/>
            <w:left w:val="none" w:sz="0" w:space="0" w:color="auto"/>
            <w:bottom w:val="none" w:sz="0" w:space="0" w:color="auto"/>
            <w:right w:val="none" w:sz="0" w:space="0" w:color="auto"/>
          </w:divBdr>
        </w:div>
        <w:div w:id="1830511294">
          <w:marLeft w:val="0"/>
          <w:marRight w:val="0"/>
          <w:marTop w:val="0"/>
          <w:marBottom w:val="0"/>
          <w:divBdr>
            <w:top w:val="none" w:sz="0" w:space="0" w:color="auto"/>
            <w:left w:val="none" w:sz="0" w:space="0" w:color="auto"/>
            <w:bottom w:val="none" w:sz="0" w:space="0" w:color="auto"/>
            <w:right w:val="none" w:sz="0" w:space="0" w:color="auto"/>
          </w:divBdr>
        </w:div>
        <w:div w:id="721027948">
          <w:marLeft w:val="0"/>
          <w:marRight w:val="0"/>
          <w:marTop w:val="0"/>
          <w:marBottom w:val="0"/>
          <w:divBdr>
            <w:top w:val="none" w:sz="0" w:space="0" w:color="auto"/>
            <w:left w:val="none" w:sz="0" w:space="0" w:color="auto"/>
            <w:bottom w:val="none" w:sz="0" w:space="0" w:color="auto"/>
            <w:right w:val="none" w:sz="0" w:space="0" w:color="auto"/>
          </w:divBdr>
        </w:div>
        <w:div w:id="1431269112">
          <w:marLeft w:val="0"/>
          <w:marRight w:val="0"/>
          <w:marTop w:val="0"/>
          <w:marBottom w:val="0"/>
          <w:divBdr>
            <w:top w:val="none" w:sz="0" w:space="0" w:color="auto"/>
            <w:left w:val="none" w:sz="0" w:space="0" w:color="auto"/>
            <w:bottom w:val="none" w:sz="0" w:space="0" w:color="auto"/>
            <w:right w:val="none" w:sz="0" w:space="0" w:color="auto"/>
          </w:divBdr>
        </w:div>
        <w:div w:id="1310745782">
          <w:marLeft w:val="0"/>
          <w:marRight w:val="0"/>
          <w:marTop w:val="0"/>
          <w:marBottom w:val="0"/>
          <w:divBdr>
            <w:top w:val="none" w:sz="0" w:space="0" w:color="auto"/>
            <w:left w:val="none" w:sz="0" w:space="0" w:color="auto"/>
            <w:bottom w:val="none" w:sz="0" w:space="0" w:color="auto"/>
            <w:right w:val="none" w:sz="0" w:space="0" w:color="auto"/>
          </w:divBdr>
        </w:div>
        <w:div w:id="1021128001">
          <w:marLeft w:val="0"/>
          <w:marRight w:val="0"/>
          <w:marTop w:val="0"/>
          <w:marBottom w:val="0"/>
          <w:divBdr>
            <w:top w:val="none" w:sz="0" w:space="0" w:color="auto"/>
            <w:left w:val="none" w:sz="0" w:space="0" w:color="auto"/>
            <w:bottom w:val="none" w:sz="0" w:space="0" w:color="auto"/>
            <w:right w:val="none" w:sz="0" w:space="0" w:color="auto"/>
          </w:divBdr>
        </w:div>
        <w:div w:id="660230489">
          <w:marLeft w:val="0"/>
          <w:marRight w:val="0"/>
          <w:marTop w:val="0"/>
          <w:marBottom w:val="0"/>
          <w:divBdr>
            <w:top w:val="none" w:sz="0" w:space="0" w:color="auto"/>
            <w:left w:val="none" w:sz="0" w:space="0" w:color="auto"/>
            <w:bottom w:val="none" w:sz="0" w:space="0" w:color="auto"/>
            <w:right w:val="none" w:sz="0" w:space="0" w:color="auto"/>
          </w:divBdr>
        </w:div>
        <w:div w:id="1878540407">
          <w:marLeft w:val="0"/>
          <w:marRight w:val="0"/>
          <w:marTop w:val="0"/>
          <w:marBottom w:val="0"/>
          <w:divBdr>
            <w:top w:val="none" w:sz="0" w:space="0" w:color="auto"/>
            <w:left w:val="none" w:sz="0" w:space="0" w:color="auto"/>
            <w:bottom w:val="none" w:sz="0" w:space="0" w:color="auto"/>
            <w:right w:val="none" w:sz="0" w:space="0" w:color="auto"/>
          </w:divBdr>
        </w:div>
        <w:div w:id="805466311">
          <w:marLeft w:val="0"/>
          <w:marRight w:val="0"/>
          <w:marTop w:val="0"/>
          <w:marBottom w:val="0"/>
          <w:divBdr>
            <w:top w:val="none" w:sz="0" w:space="0" w:color="auto"/>
            <w:left w:val="none" w:sz="0" w:space="0" w:color="auto"/>
            <w:bottom w:val="none" w:sz="0" w:space="0" w:color="auto"/>
            <w:right w:val="none" w:sz="0" w:space="0" w:color="auto"/>
          </w:divBdr>
        </w:div>
        <w:div w:id="851189163">
          <w:marLeft w:val="0"/>
          <w:marRight w:val="0"/>
          <w:marTop w:val="0"/>
          <w:marBottom w:val="0"/>
          <w:divBdr>
            <w:top w:val="none" w:sz="0" w:space="0" w:color="auto"/>
            <w:left w:val="none" w:sz="0" w:space="0" w:color="auto"/>
            <w:bottom w:val="none" w:sz="0" w:space="0" w:color="auto"/>
            <w:right w:val="none" w:sz="0" w:space="0" w:color="auto"/>
          </w:divBdr>
        </w:div>
        <w:div w:id="1187983080">
          <w:marLeft w:val="0"/>
          <w:marRight w:val="0"/>
          <w:marTop w:val="0"/>
          <w:marBottom w:val="0"/>
          <w:divBdr>
            <w:top w:val="none" w:sz="0" w:space="0" w:color="auto"/>
            <w:left w:val="none" w:sz="0" w:space="0" w:color="auto"/>
            <w:bottom w:val="none" w:sz="0" w:space="0" w:color="auto"/>
            <w:right w:val="none" w:sz="0" w:space="0" w:color="auto"/>
          </w:divBdr>
        </w:div>
        <w:div w:id="500589124">
          <w:marLeft w:val="0"/>
          <w:marRight w:val="0"/>
          <w:marTop w:val="0"/>
          <w:marBottom w:val="0"/>
          <w:divBdr>
            <w:top w:val="none" w:sz="0" w:space="0" w:color="auto"/>
            <w:left w:val="none" w:sz="0" w:space="0" w:color="auto"/>
            <w:bottom w:val="none" w:sz="0" w:space="0" w:color="auto"/>
            <w:right w:val="none" w:sz="0" w:space="0" w:color="auto"/>
          </w:divBdr>
        </w:div>
        <w:div w:id="1704014694">
          <w:marLeft w:val="0"/>
          <w:marRight w:val="0"/>
          <w:marTop w:val="0"/>
          <w:marBottom w:val="0"/>
          <w:divBdr>
            <w:top w:val="none" w:sz="0" w:space="0" w:color="auto"/>
            <w:left w:val="none" w:sz="0" w:space="0" w:color="auto"/>
            <w:bottom w:val="none" w:sz="0" w:space="0" w:color="auto"/>
            <w:right w:val="none" w:sz="0" w:space="0" w:color="auto"/>
          </w:divBdr>
        </w:div>
        <w:div w:id="1845633254">
          <w:marLeft w:val="0"/>
          <w:marRight w:val="0"/>
          <w:marTop w:val="0"/>
          <w:marBottom w:val="0"/>
          <w:divBdr>
            <w:top w:val="none" w:sz="0" w:space="0" w:color="auto"/>
            <w:left w:val="none" w:sz="0" w:space="0" w:color="auto"/>
            <w:bottom w:val="none" w:sz="0" w:space="0" w:color="auto"/>
            <w:right w:val="none" w:sz="0" w:space="0" w:color="auto"/>
          </w:divBdr>
        </w:div>
        <w:div w:id="561646287">
          <w:marLeft w:val="0"/>
          <w:marRight w:val="0"/>
          <w:marTop w:val="0"/>
          <w:marBottom w:val="0"/>
          <w:divBdr>
            <w:top w:val="none" w:sz="0" w:space="0" w:color="auto"/>
            <w:left w:val="none" w:sz="0" w:space="0" w:color="auto"/>
            <w:bottom w:val="none" w:sz="0" w:space="0" w:color="auto"/>
            <w:right w:val="none" w:sz="0" w:space="0" w:color="auto"/>
          </w:divBdr>
        </w:div>
        <w:div w:id="592201131">
          <w:marLeft w:val="0"/>
          <w:marRight w:val="0"/>
          <w:marTop w:val="0"/>
          <w:marBottom w:val="0"/>
          <w:divBdr>
            <w:top w:val="none" w:sz="0" w:space="0" w:color="auto"/>
            <w:left w:val="none" w:sz="0" w:space="0" w:color="auto"/>
            <w:bottom w:val="none" w:sz="0" w:space="0" w:color="auto"/>
            <w:right w:val="none" w:sz="0" w:space="0" w:color="auto"/>
          </w:divBdr>
        </w:div>
        <w:div w:id="1554344927">
          <w:marLeft w:val="0"/>
          <w:marRight w:val="0"/>
          <w:marTop w:val="0"/>
          <w:marBottom w:val="0"/>
          <w:divBdr>
            <w:top w:val="none" w:sz="0" w:space="0" w:color="auto"/>
            <w:left w:val="none" w:sz="0" w:space="0" w:color="auto"/>
            <w:bottom w:val="none" w:sz="0" w:space="0" w:color="auto"/>
            <w:right w:val="none" w:sz="0" w:space="0" w:color="auto"/>
          </w:divBdr>
        </w:div>
        <w:div w:id="2121142436">
          <w:marLeft w:val="0"/>
          <w:marRight w:val="0"/>
          <w:marTop w:val="0"/>
          <w:marBottom w:val="0"/>
          <w:divBdr>
            <w:top w:val="none" w:sz="0" w:space="0" w:color="auto"/>
            <w:left w:val="none" w:sz="0" w:space="0" w:color="auto"/>
            <w:bottom w:val="none" w:sz="0" w:space="0" w:color="auto"/>
            <w:right w:val="none" w:sz="0" w:space="0" w:color="auto"/>
          </w:divBdr>
        </w:div>
        <w:div w:id="2077311668">
          <w:marLeft w:val="0"/>
          <w:marRight w:val="0"/>
          <w:marTop w:val="0"/>
          <w:marBottom w:val="0"/>
          <w:divBdr>
            <w:top w:val="none" w:sz="0" w:space="0" w:color="auto"/>
            <w:left w:val="none" w:sz="0" w:space="0" w:color="auto"/>
            <w:bottom w:val="none" w:sz="0" w:space="0" w:color="auto"/>
            <w:right w:val="none" w:sz="0" w:space="0" w:color="auto"/>
          </w:divBdr>
        </w:div>
        <w:div w:id="137497307">
          <w:marLeft w:val="0"/>
          <w:marRight w:val="0"/>
          <w:marTop w:val="0"/>
          <w:marBottom w:val="0"/>
          <w:divBdr>
            <w:top w:val="none" w:sz="0" w:space="0" w:color="auto"/>
            <w:left w:val="none" w:sz="0" w:space="0" w:color="auto"/>
            <w:bottom w:val="none" w:sz="0" w:space="0" w:color="auto"/>
            <w:right w:val="none" w:sz="0" w:space="0" w:color="auto"/>
          </w:divBdr>
        </w:div>
      </w:divsChild>
    </w:div>
    <w:div w:id="124453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16/j.socscimed.2017.03.024" TargetMode="External"/><Relationship Id="rId26" Type="http://schemas.openxmlformats.org/officeDocument/2006/relationships/footer" Target="footer1.xml"/><Relationship Id="rId39" Type="http://schemas.openxmlformats.org/officeDocument/2006/relationships/image" Target="media/image18.jpg"/><Relationship Id="rId21" Type="http://schemas.openxmlformats.org/officeDocument/2006/relationships/hyperlink" Target="https://doi.org/10.1111/acem.13017" TargetMode="External"/><Relationship Id="rId34" Type="http://schemas.openxmlformats.org/officeDocument/2006/relationships/image" Target="media/image13.jp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371/journal.pone.0159015" TargetMode="External"/><Relationship Id="rId25" Type="http://schemas.openxmlformats.org/officeDocument/2006/relationships/hyperlink" Target="https://doi.org/10.1016/j.brat.2014.04.003" TargetMode="External"/><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11/j.1399-0004.2010.01409.x" TargetMode="External"/><Relationship Id="rId20" Type="http://schemas.openxmlformats.org/officeDocument/2006/relationships/hyperlink" Target="https://doi.org/10.1007/s40596-014-0100-4" TargetMode="External"/><Relationship Id="rId29" Type="http://schemas.openxmlformats.org/officeDocument/2006/relationships/image" Target="media/image8.jpg"/><Relationship Id="rId41" Type="http://schemas.openxmlformats.org/officeDocument/2006/relationships/image" Target="media/image20.jpg"/><Relationship Id="rId54"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doi.org/10.1016/j.pec.2018.03.030" TargetMode="External"/><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10.1046/j.1525-1497.2000.04079.x" TargetMode="External"/><Relationship Id="rId23" Type="http://schemas.openxmlformats.org/officeDocument/2006/relationships/hyperlink" Target="https://doi.org/10.1080/14768320600941038" TargetMode="External"/><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i.org/10.1111/acem.12464" TargetMode="External"/><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186/s12911-014-0122-6" TargetMode="External"/><Relationship Id="rId27" Type="http://schemas.openxmlformats.org/officeDocument/2006/relationships/footer" Target="footer2.xml"/><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C77DBFE-A8F3-411A-8966-18401203E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9436</Words>
  <Characters>53789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Budworth</dc:creator>
  <cp:keywords/>
  <dc:description/>
  <cp:lastModifiedBy>Budworth, Luke</cp:lastModifiedBy>
  <cp:revision>2</cp:revision>
  <cp:lastPrinted>2021-01-08T09:13:00Z</cp:lastPrinted>
  <dcterms:created xsi:type="dcterms:W3CDTF">2022-02-28T13:20:00Z</dcterms:created>
  <dcterms:modified xsi:type="dcterms:W3CDTF">2022-02-28T13:20:00Z</dcterms:modified>
</cp:coreProperties>
</file>